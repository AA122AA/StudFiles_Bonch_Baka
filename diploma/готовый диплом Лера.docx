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A1F1C" w14:textId="77777777" w:rsidR="008C645E" w:rsidRPr="0009525D" w:rsidRDefault="008C645E" w:rsidP="008C645E">
      <w:pPr>
        <w:pStyle w:val="15"/>
        <w:jc w:val="center"/>
        <w:rPr>
          <w:b/>
          <w:bCs/>
          <w:sz w:val="24"/>
          <w:szCs w:val="24"/>
          <w:lang w:val="ru-RU"/>
        </w:rPr>
      </w:pPr>
      <w:r w:rsidRPr="0009525D">
        <w:rPr>
          <w:b/>
          <w:bCs/>
          <w:sz w:val="24"/>
          <w:szCs w:val="24"/>
          <w:lang w:val="ru-RU"/>
        </w:rPr>
        <w:t>МИНИСТЕРСТВО ЦИФРОВОГО РАЗВИТИЯ, СВЯЗИ И МАССОВЫХ КОММУНИКАЦИЙ РОССИЙСКОЙ ФЕДЕРАЦИИ</w:t>
      </w:r>
    </w:p>
    <w:p w14:paraId="73C8608B" w14:textId="77777777" w:rsidR="008C645E" w:rsidRPr="0009525D" w:rsidRDefault="008C645E" w:rsidP="008C645E">
      <w:pPr>
        <w:pStyle w:val="15"/>
        <w:jc w:val="center"/>
        <w:rPr>
          <w:b/>
          <w:sz w:val="24"/>
          <w:szCs w:val="24"/>
          <w:lang w:val="ru-RU"/>
        </w:rPr>
      </w:pPr>
    </w:p>
    <w:p w14:paraId="692C9992" w14:textId="77777777" w:rsidR="008C645E" w:rsidRPr="0009525D" w:rsidRDefault="008C645E" w:rsidP="008C645E">
      <w:pPr>
        <w:jc w:val="center"/>
        <w:rPr>
          <w:b/>
          <w:sz w:val="24"/>
          <w:szCs w:val="24"/>
          <w:lang w:val="ru-RU"/>
        </w:rPr>
      </w:pPr>
      <w:r w:rsidRPr="0009525D">
        <w:rPr>
          <w:b/>
          <w:sz w:val="24"/>
          <w:szCs w:val="24"/>
          <w:lang w:val="ru-RU"/>
        </w:rPr>
        <w:t xml:space="preserve">ФЕДЕРАЛЬНОЕ ГОСУДАРСТВЕННОЕ БЮДЖЕТНОЕ ОБРАЗОВАТЕЛЬНОЕ </w:t>
      </w:r>
    </w:p>
    <w:p w14:paraId="6F0C7796" w14:textId="77777777" w:rsidR="008C645E" w:rsidRPr="0009525D" w:rsidRDefault="008C645E" w:rsidP="008C645E">
      <w:pPr>
        <w:jc w:val="center"/>
        <w:rPr>
          <w:b/>
          <w:sz w:val="24"/>
          <w:szCs w:val="24"/>
          <w:lang w:val="ru-RU"/>
        </w:rPr>
      </w:pPr>
      <w:r w:rsidRPr="0009525D">
        <w:rPr>
          <w:b/>
          <w:sz w:val="24"/>
          <w:szCs w:val="24"/>
          <w:lang w:val="ru-RU"/>
        </w:rPr>
        <w:t>УЧРЕЖДЕНИЕ ВЫСШЕГО ОБРАЗОВАНИЯ</w:t>
      </w:r>
    </w:p>
    <w:p w14:paraId="4C54B7DE" w14:textId="77777777" w:rsidR="008C645E" w:rsidRPr="0009525D" w:rsidRDefault="008C645E" w:rsidP="008C645E">
      <w:pPr>
        <w:jc w:val="center"/>
        <w:rPr>
          <w:b/>
          <w:sz w:val="24"/>
          <w:szCs w:val="24"/>
        </w:rPr>
      </w:pPr>
      <w:r w:rsidRPr="0009525D">
        <w:rPr>
          <w:b/>
          <w:sz w:val="24"/>
          <w:szCs w:val="24"/>
          <w:lang w:val="ru-RU"/>
        </w:rPr>
        <w:t xml:space="preserve">«САНКТ-ПЕТЕРБУРГСКИЙ ГОСУДАРСТВЕННЫЙ УНИВЕРСИТЕТ ТЕЛЕКОММУНИКАЦИЙ ИМ. </w:t>
      </w:r>
      <w:r w:rsidRPr="0009525D">
        <w:rPr>
          <w:b/>
          <w:sz w:val="24"/>
          <w:szCs w:val="24"/>
        </w:rPr>
        <w:t>ПРОФ. М.А. БОНЧ-БРУЕВИЧА»</w:t>
      </w:r>
    </w:p>
    <w:p w14:paraId="691E9B95" w14:textId="77777777" w:rsidR="008C645E" w:rsidRPr="0009525D" w:rsidRDefault="008C645E" w:rsidP="008C645E">
      <w:pPr>
        <w:jc w:val="center"/>
        <w:rPr>
          <w:b/>
          <w:sz w:val="24"/>
          <w:szCs w:val="24"/>
        </w:rPr>
      </w:pPr>
      <w:r w:rsidRPr="0009525D">
        <w:rPr>
          <w:b/>
          <w:sz w:val="24"/>
          <w:szCs w:val="24"/>
        </w:rPr>
        <w:t>(СПбГУТ)</w:t>
      </w:r>
    </w:p>
    <w:p w14:paraId="56439E76" w14:textId="77777777" w:rsidR="008C645E" w:rsidRPr="0009525D" w:rsidRDefault="00B41EBB" w:rsidP="008C645E">
      <w:pPr>
        <w:tabs>
          <w:tab w:val="left" w:pos="9356"/>
        </w:tabs>
        <w:jc w:val="center"/>
        <w:rPr>
          <w:sz w:val="24"/>
          <w:szCs w:val="24"/>
        </w:rPr>
      </w:pPr>
      <w:r>
        <w:rPr>
          <w:sz w:val="24"/>
          <w:szCs w:val="24"/>
        </w:rPr>
        <w:pict w14:anchorId="214FBD4A">
          <v:rect id="_x0000_i1025" style="width:0;height:1.5pt" o:hralign="center" o:hrstd="t" o:hr="t" fillcolor="#a0a0a0" stroked="f"/>
        </w:pict>
      </w:r>
    </w:p>
    <w:p w14:paraId="6E007FAB" w14:textId="55379782" w:rsidR="00FA6288" w:rsidRPr="005E675E" w:rsidRDefault="008C645E" w:rsidP="008C645E">
      <w:pPr>
        <w:tabs>
          <w:tab w:val="left" w:pos="9356"/>
        </w:tabs>
        <w:spacing w:line="360" w:lineRule="auto"/>
        <w:jc w:val="center"/>
        <w:rPr>
          <w:sz w:val="24"/>
          <w:szCs w:val="24"/>
          <w:lang w:val="ru-RU"/>
        </w:rPr>
      </w:pPr>
      <w:r w:rsidRPr="0009525D">
        <w:rPr>
          <w:sz w:val="24"/>
          <w:szCs w:val="24"/>
          <w:lang w:val="ru-RU"/>
        </w:rPr>
        <w:t>Факультет</w:t>
      </w:r>
      <w:r w:rsidR="007D6435" w:rsidRPr="007D6435">
        <w:rPr>
          <w:sz w:val="24"/>
          <w:szCs w:val="24"/>
          <w:u w:val="single"/>
          <w:lang w:val="ru-RU"/>
        </w:rPr>
        <w:t xml:space="preserve">              </w:t>
      </w:r>
      <w:r w:rsidR="005E675E" w:rsidRPr="005E675E">
        <w:rPr>
          <w:sz w:val="24"/>
          <w:szCs w:val="24"/>
          <w:u w:val="single"/>
          <w:lang w:val="ru-RU"/>
        </w:rPr>
        <w:t xml:space="preserve">       </w:t>
      </w:r>
      <w:r w:rsidR="007D6435" w:rsidRPr="007D6435">
        <w:rPr>
          <w:sz w:val="24"/>
          <w:szCs w:val="24"/>
          <w:u w:val="single"/>
          <w:lang w:val="ru-RU"/>
        </w:rPr>
        <w:t xml:space="preserve">ИКСС                </w:t>
      </w:r>
      <w:r w:rsidR="005E675E" w:rsidRPr="005E675E">
        <w:rPr>
          <w:sz w:val="24"/>
          <w:szCs w:val="24"/>
          <w:u w:val="single"/>
          <w:lang w:val="ru-RU"/>
        </w:rPr>
        <w:t xml:space="preserve">               </w:t>
      </w:r>
      <w:r w:rsidR="005E675E" w:rsidRPr="005E675E">
        <w:rPr>
          <w:color w:val="FFFFFF" w:themeColor="background1"/>
          <w:szCs w:val="24"/>
        </w:rPr>
        <w:t>f</w:t>
      </w:r>
    </w:p>
    <w:p w14:paraId="060FA8B9" w14:textId="470F65AC" w:rsidR="008C645E" w:rsidRPr="005E675E" w:rsidRDefault="008C645E" w:rsidP="008C645E">
      <w:pPr>
        <w:tabs>
          <w:tab w:val="left" w:pos="9356"/>
        </w:tabs>
        <w:spacing w:line="360" w:lineRule="auto"/>
        <w:jc w:val="center"/>
        <w:rPr>
          <w:sz w:val="24"/>
          <w:szCs w:val="24"/>
          <w:lang w:val="ru-RU"/>
        </w:rPr>
      </w:pPr>
      <w:r w:rsidRPr="0009525D">
        <w:rPr>
          <w:sz w:val="24"/>
          <w:szCs w:val="24"/>
          <w:lang w:val="ru-RU"/>
        </w:rPr>
        <w:t>Кафедра</w:t>
      </w:r>
      <w:r w:rsidR="005E675E" w:rsidRPr="005E675E">
        <w:rPr>
          <w:sz w:val="24"/>
          <w:szCs w:val="24"/>
          <w:u w:val="single"/>
          <w:lang w:val="ru-RU"/>
        </w:rPr>
        <w:t xml:space="preserve">              </w:t>
      </w:r>
      <w:r w:rsidR="005E675E">
        <w:rPr>
          <w:sz w:val="24"/>
          <w:szCs w:val="24"/>
          <w:u w:val="single"/>
          <w:lang w:val="ru-RU"/>
        </w:rPr>
        <w:t xml:space="preserve">         </w:t>
      </w:r>
      <w:r w:rsidR="005E675E" w:rsidRPr="005E675E">
        <w:rPr>
          <w:sz w:val="24"/>
          <w:szCs w:val="24"/>
          <w:u w:val="single"/>
          <w:lang w:val="ru-RU"/>
        </w:rPr>
        <w:t xml:space="preserve">ЗСС                     </w:t>
      </w:r>
      <w:r w:rsidR="005E675E">
        <w:rPr>
          <w:sz w:val="24"/>
          <w:szCs w:val="24"/>
          <w:u w:val="single"/>
          <w:lang w:val="ru-RU"/>
        </w:rPr>
        <w:t xml:space="preserve">        </w:t>
      </w:r>
      <w:r w:rsidR="005E675E" w:rsidRPr="005E675E">
        <w:rPr>
          <w:color w:val="FFFFFF" w:themeColor="background1"/>
          <w:sz w:val="24"/>
          <w:szCs w:val="24"/>
          <w:lang w:val="ru-RU"/>
        </w:rPr>
        <w:t>р</w:t>
      </w:r>
    </w:p>
    <w:p w14:paraId="21C87715" w14:textId="77777777" w:rsidR="008C645E" w:rsidRPr="0009525D" w:rsidRDefault="008C645E" w:rsidP="008C645E">
      <w:pPr>
        <w:spacing w:line="360" w:lineRule="auto"/>
        <w:ind w:left="1418"/>
        <w:jc w:val="center"/>
        <w:rPr>
          <w:i/>
          <w:iCs/>
          <w:sz w:val="24"/>
          <w:szCs w:val="24"/>
          <w:lang w:val="ru-RU"/>
        </w:rPr>
      </w:pPr>
      <w:r w:rsidRPr="0009525D">
        <w:rPr>
          <w:i/>
          <w:iCs/>
          <w:sz w:val="24"/>
          <w:szCs w:val="24"/>
          <w:lang w:val="ru-RU"/>
        </w:rPr>
        <w:t>Допустить к защите</w:t>
      </w:r>
    </w:p>
    <w:p w14:paraId="228D2B1C" w14:textId="77777777" w:rsidR="008C645E" w:rsidRPr="0009525D" w:rsidRDefault="008C645E" w:rsidP="008C645E">
      <w:pPr>
        <w:jc w:val="both"/>
        <w:rPr>
          <w:sz w:val="24"/>
          <w:szCs w:val="24"/>
          <w:lang w:val="ru-RU"/>
        </w:rPr>
      </w:pP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t>Заведующий кафедрой</w:t>
      </w:r>
    </w:p>
    <w:p w14:paraId="1CBB99C8" w14:textId="77777777" w:rsidR="008C645E" w:rsidRPr="0009525D" w:rsidRDefault="008C645E" w:rsidP="008C645E">
      <w:pPr>
        <w:jc w:val="both"/>
        <w:rPr>
          <w:sz w:val="24"/>
          <w:szCs w:val="24"/>
          <w:lang w:val="ru-RU"/>
        </w:rPr>
      </w:pP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t>________  _______________________</w:t>
      </w:r>
    </w:p>
    <w:p w14:paraId="64074181" w14:textId="77777777" w:rsidR="008C645E" w:rsidRPr="0009525D" w:rsidRDefault="008C645E" w:rsidP="008C645E">
      <w:pPr>
        <w:jc w:val="both"/>
        <w:rPr>
          <w:sz w:val="24"/>
          <w:szCs w:val="24"/>
          <w:lang w:val="ru-RU"/>
        </w:rPr>
      </w:pPr>
      <w:r w:rsidRPr="0009525D">
        <w:rPr>
          <w:i/>
          <w:sz w:val="24"/>
          <w:szCs w:val="24"/>
          <w:lang w:val="ru-RU"/>
        </w:rPr>
        <w:t xml:space="preserve">                                                                                                 (подпись)                                      </w:t>
      </w: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t>«____»___________ 20___ г.</w:t>
      </w:r>
      <w:r w:rsidRPr="0009525D">
        <w:rPr>
          <w:sz w:val="24"/>
          <w:szCs w:val="24"/>
          <w:lang w:val="ru-RU"/>
        </w:rPr>
        <w:tab/>
      </w:r>
      <w:r w:rsidRPr="0009525D">
        <w:rPr>
          <w:sz w:val="24"/>
          <w:szCs w:val="24"/>
          <w:lang w:val="ru-RU"/>
        </w:rPr>
        <w:tab/>
        <w:t xml:space="preserve"> </w:t>
      </w:r>
    </w:p>
    <w:p w14:paraId="0568E661" w14:textId="77777777" w:rsidR="008C645E" w:rsidRPr="0009525D" w:rsidRDefault="008C645E" w:rsidP="008C645E">
      <w:pPr>
        <w:jc w:val="both"/>
        <w:rPr>
          <w:sz w:val="24"/>
          <w:szCs w:val="24"/>
          <w:lang w:val="ru-RU"/>
        </w:rPr>
      </w:pPr>
    </w:p>
    <w:p w14:paraId="245ADC06" w14:textId="77777777" w:rsidR="008C645E" w:rsidRPr="0009525D" w:rsidRDefault="008C645E" w:rsidP="008C645E">
      <w:pPr>
        <w:jc w:val="center"/>
        <w:outlineLvl w:val="3"/>
        <w:rPr>
          <w:b/>
          <w:bCs/>
          <w:sz w:val="24"/>
          <w:szCs w:val="24"/>
          <w:lang w:val="ru-RU"/>
        </w:rPr>
      </w:pPr>
      <w:r w:rsidRPr="0009525D">
        <w:rPr>
          <w:b/>
          <w:bCs/>
          <w:sz w:val="24"/>
          <w:szCs w:val="24"/>
          <w:lang w:val="ru-RU"/>
        </w:rPr>
        <w:t>ВЫПУСКНАЯ КВАЛИФИКАЦИОННАЯ РАБОТА</w:t>
      </w:r>
    </w:p>
    <w:p w14:paraId="4CB7A247" w14:textId="77777777" w:rsidR="008C645E" w:rsidRPr="0009525D" w:rsidRDefault="008C645E" w:rsidP="008C645E">
      <w:pPr>
        <w:jc w:val="center"/>
        <w:rPr>
          <w:b/>
          <w:bCs/>
          <w:sz w:val="24"/>
          <w:szCs w:val="24"/>
          <w:lang w:val="ru-RU"/>
        </w:rPr>
      </w:pPr>
    </w:p>
    <w:p w14:paraId="3BD95E4D" w14:textId="77777777" w:rsidR="008C645E" w:rsidRPr="0009525D" w:rsidRDefault="00A31D91" w:rsidP="00F60AC2">
      <w:pPr>
        <w:jc w:val="center"/>
        <w:rPr>
          <w:bCs/>
          <w:sz w:val="24"/>
          <w:szCs w:val="24"/>
          <w:lang w:val="ru-RU"/>
        </w:rPr>
      </w:pPr>
      <w:r w:rsidRPr="00F60AC2">
        <w:rPr>
          <w:u w:val="single"/>
          <w:lang w:val="ru-RU"/>
        </w:rPr>
        <w:t xml:space="preserve"> </w:t>
      </w:r>
      <w:r w:rsidRPr="00F60AC2">
        <w:rPr>
          <w:bCs/>
          <w:sz w:val="24"/>
          <w:szCs w:val="24"/>
          <w:u w:val="single"/>
          <w:lang w:val="ru-RU"/>
        </w:rPr>
        <w:t>Разработка комплекса лабораторных работ по обнаружению компьютерных атак при помощи анализатора сетевых пакетов Packetbeat</w:t>
      </w:r>
    </w:p>
    <w:p w14:paraId="1D038804" w14:textId="77777777" w:rsidR="008C645E" w:rsidRPr="0009525D" w:rsidRDefault="00F60AC2" w:rsidP="008C645E">
      <w:pPr>
        <w:jc w:val="center"/>
        <w:outlineLvl w:val="3"/>
        <w:rPr>
          <w:bCs/>
          <w:i/>
          <w:sz w:val="24"/>
          <w:szCs w:val="24"/>
          <w:lang w:val="ru-RU"/>
        </w:rPr>
      </w:pPr>
      <w:r w:rsidRPr="0009525D">
        <w:rPr>
          <w:bCs/>
          <w:i/>
          <w:sz w:val="24"/>
          <w:szCs w:val="24"/>
          <w:lang w:val="ru-RU"/>
        </w:rPr>
        <w:t xml:space="preserve"> </w:t>
      </w:r>
      <w:r w:rsidR="008C645E" w:rsidRPr="0009525D">
        <w:rPr>
          <w:bCs/>
          <w:i/>
          <w:sz w:val="24"/>
          <w:szCs w:val="24"/>
          <w:lang w:val="ru-RU"/>
        </w:rPr>
        <w:t>(тема ВКР)</w:t>
      </w:r>
    </w:p>
    <w:p w14:paraId="2B85C557" w14:textId="77777777" w:rsidR="008C645E" w:rsidRPr="0009525D" w:rsidRDefault="008C645E" w:rsidP="008C645E">
      <w:pPr>
        <w:jc w:val="center"/>
        <w:outlineLvl w:val="3"/>
        <w:rPr>
          <w:bCs/>
          <w:sz w:val="24"/>
          <w:szCs w:val="24"/>
          <w:lang w:val="ru-RU"/>
        </w:rPr>
      </w:pPr>
    </w:p>
    <w:p w14:paraId="45F063CF" w14:textId="77777777" w:rsidR="008C645E" w:rsidRPr="0009525D" w:rsidRDefault="008C645E" w:rsidP="008C645E">
      <w:pPr>
        <w:tabs>
          <w:tab w:val="left" w:pos="9356"/>
        </w:tabs>
        <w:jc w:val="center"/>
        <w:rPr>
          <w:sz w:val="24"/>
          <w:szCs w:val="24"/>
          <w:lang w:val="ru-RU"/>
        </w:rPr>
      </w:pPr>
    </w:p>
    <w:p w14:paraId="3231E7CC" w14:textId="77777777" w:rsidR="008C645E" w:rsidRPr="0009525D" w:rsidRDefault="008C645E" w:rsidP="008C645E">
      <w:pPr>
        <w:tabs>
          <w:tab w:val="left" w:pos="9356"/>
        </w:tabs>
        <w:rPr>
          <w:sz w:val="24"/>
          <w:szCs w:val="24"/>
          <w:lang w:val="ru-RU"/>
        </w:rPr>
      </w:pPr>
      <w:r w:rsidRPr="0009525D">
        <w:rPr>
          <w:sz w:val="24"/>
          <w:szCs w:val="24"/>
          <w:lang w:val="ru-RU"/>
        </w:rPr>
        <w:t>Направление/специальность подготовки</w:t>
      </w:r>
    </w:p>
    <w:p w14:paraId="432DB6DC" w14:textId="77367EAA" w:rsidR="005E675E" w:rsidRDefault="005E675E" w:rsidP="005E675E">
      <w:pPr>
        <w:tabs>
          <w:tab w:val="left" w:pos="9356"/>
        </w:tabs>
        <w:rPr>
          <w:i/>
          <w:sz w:val="24"/>
          <w:szCs w:val="24"/>
          <w:lang w:val="ru-RU"/>
        </w:rPr>
      </w:pPr>
      <w:r>
        <w:rPr>
          <w:sz w:val="24"/>
          <w:szCs w:val="24"/>
          <w:u w:val="single"/>
          <w:lang w:val="ru-RU"/>
        </w:rPr>
        <w:t xml:space="preserve">                                     </w:t>
      </w:r>
      <w:r w:rsidRPr="00F60AC2">
        <w:rPr>
          <w:sz w:val="24"/>
          <w:szCs w:val="24"/>
          <w:u w:val="single"/>
          <w:lang w:val="ru-RU"/>
        </w:rPr>
        <w:t>10.03.01 - Информационная безопасность</w:t>
      </w:r>
      <w:r>
        <w:rPr>
          <w:sz w:val="24"/>
          <w:szCs w:val="24"/>
          <w:u w:val="single"/>
          <w:lang w:val="ru-RU"/>
        </w:rPr>
        <w:t xml:space="preserve">                                             </w:t>
      </w:r>
      <w:r w:rsidRPr="005E675E">
        <w:rPr>
          <w:color w:val="FFFFFF" w:themeColor="background1"/>
          <w:sz w:val="24"/>
          <w:szCs w:val="24"/>
          <w:u w:val="single"/>
          <w:lang w:val="ru-RU"/>
        </w:rPr>
        <w:t>л</w:t>
      </w:r>
      <w:r w:rsidRPr="005E675E">
        <w:rPr>
          <w:i/>
          <w:color w:val="FFFFFF" w:themeColor="background1"/>
          <w:sz w:val="24"/>
          <w:szCs w:val="24"/>
          <w:lang w:val="ru-RU"/>
        </w:rPr>
        <w:t xml:space="preserve"> </w:t>
      </w:r>
    </w:p>
    <w:p w14:paraId="04A104D1" w14:textId="2D5579C8" w:rsidR="008C645E" w:rsidRPr="0009525D" w:rsidRDefault="008C645E" w:rsidP="008C645E">
      <w:pPr>
        <w:tabs>
          <w:tab w:val="left" w:pos="9356"/>
        </w:tabs>
        <w:jc w:val="center"/>
        <w:rPr>
          <w:i/>
          <w:sz w:val="24"/>
          <w:szCs w:val="24"/>
          <w:lang w:val="ru-RU"/>
        </w:rPr>
      </w:pPr>
      <w:r w:rsidRPr="0009525D">
        <w:rPr>
          <w:i/>
          <w:sz w:val="24"/>
          <w:szCs w:val="24"/>
          <w:lang w:val="ru-RU"/>
        </w:rPr>
        <w:t>(код и наименование направления/специальности)</w:t>
      </w:r>
    </w:p>
    <w:p w14:paraId="304279DA" w14:textId="77777777" w:rsidR="008C645E" w:rsidRPr="0009525D" w:rsidRDefault="008C645E" w:rsidP="008C645E">
      <w:pPr>
        <w:tabs>
          <w:tab w:val="left" w:pos="9356"/>
        </w:tabs>
        <w:rPr>
          <w:sz w:val="24"/>
          <w:szCs w:val="24"/>
          <w:lang w:val="ru-RU"/>
        </w:rPr>
      </w:pPr>
      <w:r w:rsidRPr="0009525D">
        <w:rPr>
          <w:sz w:val="24"/>
          <w:szCs w:val="24"/>
          <w:lang w:val="ru-RU"/>
        </w:rPr>
        <w:t xml:space="preserve">Направленность (профиль) </w:t>
      </w:r>
    </w:p>
    <w:p w14:paraId="112C1BE5" w14:textId="59FFF609" w:rsidR="005E675E" w:rsidRDefault="00D96BF2" w:rsidP="008C645E">
      <w:pPr>
        <w:tabs>
          <w:tab w:val="left" w:pos="9356"/>
        </w:tabs>
        <w:rPr>
          <w:i/>
          <w:sz w:val="24"/>
          <w:szCs w:val="24"/>
          <w:lang w:val="ru-RU"/>
        </w:rPr>
      </w:pPr>
      <w:r>
        <w:rPr>
          <w:sz w:val="24"/>
          <w:szCs w:val="24"/>
          <w:u w:val="single"/>
          <w:lang w:val="ru-RU"/>
        </w:rPr>
        <w:t xml:space="preserve">                                                 </w:t>
      </w:r>
      <w:r w:rsidRPr="009563ED">
        <w:rPr>
          <w:sz w:val="24"/>
          <w:szCs w:val="24"/>
          <w:u w:val="single"/>
          <w:lang w:val="ru-RU"/>
        </w:rPr>
        <w:t>Информационная безопасность</w:t>
      </w:r>
      <w:r>
        <w:rPr>
          <w:sz w:val="24"/>
          <w:szCs w:val="24"/>
          <w:u w:val="single"/>
          <w:lang w:val="ru-RU"/>
        </w:rPr>
        <w:t xml:space="preserve">                                                   </w:t>
      </w:r>
      <w:r w:rsidRPr="00D96BF2">
        <w:rPr>
          <w:color w:val="FFFFFF" w:themeColor="background1"/>
          <w:sz w:val="24"/>
          <w:szCs w:val="24"/>
          <w:u w:val="single"/>
          <w:lang w:val="ru-RU"/>
        </w:rPr>
        <w:t>л</w:t>
      </w:r>
    </w:p>
    <w:p w14:paraId="7A266516" w14:textId="49EFB9BA" w:rsidR="008C645E" w:rsidRPr="0009525D" w:rsidRDefault="008C645E" w:rsidP="008C645E">
      <w:pPr>
        <w:tabs>
          <w:tab w:val="left" w:pos="9356"/>
        </w:tabs>
        <w:rPr>
          <w:i/>
          <w:sz w:val="24"/>
          <w:szCs w:val="24"/>
          <w:lang w:val="ru-RU"/>
        </w:rPr>
      </w:pPr>
      <w:r w:rsidRPr="0009525D">
        <w:rPr>
          <w:i/>
          <w:sz w:val="24"/>
          <w:szCs w:val="24"/>
          <w:lang w:val="ru-RU"/>
        </w:rPr>
        <w:t xml:space="preserve">                                                                (наименование)</w:t>
      </w:r>
    </w:p>
    <w:p w14:paraId="2E00F3D5" w14:textId="7CB5DA9A" w:rsidR="008C645E" w:rsidRPr="0009525D" w:rsidRDefault="008C645E" w:rsidP="008C645E">
      <w:pPr>
        <w:tabs>
          <w:tab w:val="left" w:pos="9356"/>
        </w:tabs>
        <w:rPr>
          <w:sz w:val="24"/>
          <w:szCs w:val="24"/>
          <w:lang w:val="ru-RU"/>
        </w:rPr>
      </w:pPr>
      <w:r w:rsidRPr="0009525D">
        <w:rPr>
          <w:sz w:val="24"/>
          <w:szCs w:val="24"/>
          <w:lang w:val="ru-RU"/>
        </w:rPr>
        <w:t>Квалификация</w:t>
      </w:r>
      <w:r w:rsidR="00D96BF2">
        <w:rPr>
          <w:sz w:val="24"/>
          <w:szCs w:val="24"/>
          <w:u w:val="single"/>
          <w:lang w:val="ru-RU"/>
        </w:rPr>
        <w:t xml:space="preserve">                                            </w:t>
      </w:r>
      <w:r w:rsidR="00D96BF2" w:rsidRPr="002F3A7F">
        <w:rPr>
          <w:sz w:val="24"/>
          <w:szCs w:val="24"/>
          <w:u w:val="single"/>
          <w:lang w:val="ru-RU"/>
        </w:rPr>
        <w:t>Бакалавр</w:t>
      </w:r>
      <w:r w:rsidR="00D96BF2">
        <w:rPr>
          <w:sz w:val="24"/>
          <w:szCs w:val="24"/>
          <w:u w:val="single"/>
          <w:lang w:val="ru-RU"/>
        </w:rPr>
        <w:t xml:space="preserve">                                                                     </w:t>
      </w:r>
      <w:r w:rsidR="00D96BF2" w:rsidRPr="00D96BF2">
        <w:rPr>
          <w:color w:val="FFFFFF" w:themeColor="background1"/>
          <w:sz w:val="24"/>
          <w:szCs w:val="24"/>
          <w:u w:val="single"/>
          <w:lang w:val="ru-RU"/>
        </w:rPr>
        <w:t>л</w:t>
      </w:r>
    </w:p>
    <w:p w14:paraId="7596F48A" w14:textId="77777777" w:rsidR="008C645E" w:rsidRPr="0009525D" w:rsidRDefault="008C645E" w:rsidP="008C645E">
      <w:pPr>
        <w:ind w:left="708" w:firstLine="708"/>
        <w:jc w:val="center"/>
        <w:rPr>
          <w:bCs/>
          <w:i/>
          <w:sz w:val="24"/>
          <w:szCs w:val="24"/>
          <w:lang w:val="ru-RU"/>
        </w:rPr>
      </w:pPr>
      <w:r w:rsidRPr="0009525D">
        <w:rPr>
          <w:bCs/>
          <w:i/>
          <w:sz w:val="24"/>
          <w:szCs w:val="24"/>
          <w:lang w:val="ru-RU"/>
        </w:rPr>
        <w:t>(наименование квалификации в соответствии с ФГОС ВО)</w:t>
      </w:r>
    </w:p>
    <w:p w14:paraId="3B303AE2" w14:textId="77777777" w:rsidR="008C645E" w:rsidRPr="0009525D" w:rsidRDefault="008C645E" w:rsidP="008C645E">
      <w:pPr>
        <w:ind w:left="708" w:firstLine="708"/>
        <w:jc w:val="center"/>
        <w:rPr>
          <w:bCs/>
          <w:i/>
          <w:sz w:val="24"/>
          <w:szCs w:val="24"/>
          <w:lang w:val="ru-RU"/>
        </w:rPr>
      </w:pPr>
    </w:p>
    <w:p w14:paraId="444FC78B" w14:textId="77777777" w:rsidR="008C645E" w:rsidRPr="0009525D" w:rsidRDefault="008C645E" w:rsidP="008C645E">
      <w:pPr>
        <w:ind w:left="3402"/>
        <w:jc w:val="both"/>
        <w:rPr>
          <w:bCs/>
          <w:sz w:val="24"/>
          <w:szCs w:val="24"/>
          <w:lang w:val="ru-RU"/>
        </w:rPr>
      </w:pPr>
    </w:p>
    <w:p w14:paraId="43A6F85C" w14:textId="77777777" w:rsidR="002F3A7F" w:rsidRDefault="002F3A7F" w:rsidP="008C645E">
      <w:pPr>
        <w:ind w:left="3402"/>
        <w:jc w:val="both"/>
        <w:rPr>
          <w:bCs/>
          <w:sz w:val="24"/>
          <w:szCs w:val="24"/>
          <w:lang w:val="ru-RU"/>
        </w:rPr>
      </w:pPr>
    </w:p>
    <w:p w14:paraId="7792CB98" w14:textId="77777777" w:rsidR="00866B25" w:rsidRDefault="00866B25" w:rsidP="008C645E">
      <w:pPr>
        <w:ind w:left="3402"/>
        <w:jc w:val="both"/>
        <w:rPr>
          <w:bCs/>
          <w:sz w:val="24"/>
          <w:szCs w:val="24"/>
          <w:lang w:val="ru-RU"/>
        </w:rPr>
      </w:pPr>
    </w:p>
    <w:p w14:paraId="55996ED1" w14:textId="77777777" w:rsidR="00866B25" w:rsidRDefault="00866B25" w:rsidP="008C645E">
      <w:pPr>
        <w:ind w:left="3402"/>
        <w:jc w:val="both"/>
        <w:rPr>
          <w:bCs/>
          <w:sz w:val="24"/>
          <w:szCs w:val="24"/>
          <w:lang w:val="ru-RU"/>
        </w:rPr>
      </w:pPr>
    </w:p>
    <w:p w14:paraId="7A3D37A4" w14:textId="77777777" w:rsidR="002F3A7F" w:rsidRDefault="002F3A7F" w:rsidP="008C645E">
      <w:pPr>
        <w:ind w:left="3402"/>
        <w:jc w:val="both"/>
        <w:rPr>
          <w:bCs/>
          <w:sz w:val="24"/>
          <w:szCs w:val="24"/>
          <w:lang w:val="ru-RU"/>
        </w:rPr>
      </w:pPr>
    </w:p>
    <w:p w14:paraId="198C881D" w14:textId="77777777" w:rsidR="008C645E" w:rsidRPr="0009525D" w:rsidRDefault="008C645E" w:rsidP="008C645E">
      <w:pPr>
        <w:ind w:left="3402"/>
        <w:jc w:val="both"/>
        <w:rPr>
          <w:sz w:val="24"/>
          <w:szCs w:val="24"/>
          <w:lang w:val="ru-RU"/>
        </w:rPr>
      </w:pPr>
      <w:r w:rsidRPr="0009525D">
        <w:rPr>
          <w:bCs/>
          <w:sz w:val="24"/>
          <w:szCs w:val="24"/>
          <w:lang w:val="ru-RU"/>
        </w:rPr>
        <w:t xml:space="preserve">Студент: </w:t>
      </w:r>
    </w:p>
    <w:p w14:paraId="3F4E8BFD" w14:textId="08166A17" w:rsidR="008C645E" w:rsidRPr="0009525D" w:rsidRDefault="00D96BF2" w:rsidP="008C645E">
      <w:pPr>
        <w:ind w:left="3402"/>
        <w:jc w:val="both"/>
        <w:rPr>
          <w:sz w:val="24"/>
          <w:szCs w:val="24"/>
          <w:lang w:val="ru-RU"/>
        </w:rPr>
      </w:pPr>
      <w:r w:rsidRPr="00D96BF2">
        <w:rPr>
          <w:sz w:val="24"/>
          <w:szCs w:val="24"/>
          <w:u w:val="single"/>
          <w:lang w:val="ru-RU"/>
        </w:rPr>
        <w:t xml:space="preserve">   </w:t>
      </w:r>
      <w:r w:rsidRPr="00AC6108">
        <w:rPr>
          <w:sz w:val="24"/>
          <w:szCs w:val="24"/>
          <w:u w:val="single"/>
          <w:lang w:val="ru-RU"/>
        </w:rPr>
        <w:t>Шестакова В.А., ИКБ-8</w:t>
      </w:r>
      <w:r>
        <w:rPr>
          <w:sz w:val="24"/>
          <w:szCs w:val="24"/>
          <w:u w:val="single"/>
          <w:lang w:val="ru-RU"/>
        </w:rPr>
        <w:t>1</w:t>
      </w:r>
      <w:r w:rsidRPr="00D96BF2">
        <w:rPr>
          <w:sz w:val="24"/>
          <w:szCs w:val="24"/>
          <w:u w:val="single"/>
          <w:lang w:val="ru-RU"/>
        </w:rPr>
        <w:t xml:space="preserve">          </w:t>
      </w:r>
      <w:r w:rsidRPr="00D96BF2">
        <w:rPr>
          <w:color w:val="FFFFFF" w:themeColor="background1"/>
          <w:sz w:val="24"/>
          <w:szCs w:val="24"/>
          <w:lang w:val="ru-RU"/>
        </w:rPr>
        <w:t>д</w:t>
      </w:r>
      <w:r>
        <w:rPr>
          <w:sz w:val="24"/>
          <w:szCs w:val="24"/>
          <w:lang w:val="ru-RU"/>
        </w:rPr>
        <w:t xml:space="preserve">       </w:t>
      </w:r>
      <w:r w:rsidR="008C645E" w:rsidRPr="0009525D">
        <w:rPr>
          <w:sz w:val="24"/>
          <w:szCs w:val="24"/>
          <w:lang w:val="ru-RU"/>
        </w:rPr>
        <w:t>_________</w:t>
      </w:r>
    </w:p>
    <w:p w14:paraId="435D3F61" w14:textId="77777777" w:rsidR="008C645E" w:rsidRPr="0009525D" w:rsidRDefault="008C645E" w:rsidP="008C645E">
      <w:pPr>
        <w:ind w:left="3402" w:firstLine="3"/>
        <w:rPr>
          <w:i/>
          <w:sz w:val="24"/>
          <w:szCs w:val="24"/>
          <w:lang w:val="ru-RU"/>
        </w:rPr>
      </w:pPr>
      <w:r w:rsidRPr="0009525D">
        <w:rPr>
          <w:sz w:val="24"/>
          <w:szCs w:val="24"/>
          <w:lang w:val="ru-RU"/>
        </w:rPr>
        <w:t xml:space="preserve"> </w:t>
      </w:r>
      <w:r w:rsidRPr="0009525D">
        <w:rPr>
          <w:i/>
          <w:sz w:val="24"/>
          <w:szCs w:val="24"/>
          <w:lang w:val="ru-RU"/>
        </w:rPr>
        <w:t>(Ф.И.О., № группы)                              (подпись)</w:t>
      </w:r>
    </w:p>
    <w:p w14:paraId="6B55373D" w14:textId="77777777" w:rsidR="008C645E" w:rsidRPr="0009525D" w:rsidRDefault="008C645E" w:rsidP="008C645E">
      <w:pPr>
        <w:ind w:left="3402"/>
        <w:jc w:val="both"/>
        <w:rPr>
          <w:sz w:val="24"/>
          <w:szCs w:val="24"/>
          <w:lang w:val="ru-RU"/>
        </w:rPr>
      </w:pPr>
      <w:r w:rsidRPr="0009525D">
        <w:rPr>
          <w:i/>
          <w:sz w:val="24"/>
          <w:szCs w:val="24"/>
          <w:lang w:val="ru-RU"/>
        </w:rPr>
        <w:t xml:space="preserve">        </w:t>
      </w:r>
    </w:p>
    <w:p w14:paraId="3F35188B" w14:textId="77777777" w:rsidR="008C645E" w:rsidRPr="0009525D" w:rsidRDefault="008C645E" w:rsidP="008C645E">
      <w:pPr>
        <w:ind w:left="3402"/>
        <w:jc w:val="both"/>
        <w:rPr>
          <w:bCs/>
          <w:sz w:val="24"/>
          <w:szCs w:val="24"/>
          <w:lang w:val="ru-RU"/>
        </w:rPr>
      </w:pPr>
    </w:p>
    <w:p w14:paraId="72FB7039" w14:textId="77777777" w:rsidR="008C645E" w:rsidRPr="0009525D" w:rsidRDefault="008C645E" w:rsidP="008C645E">
      <w:pPr>
        <w:ind w:left="3402"/>
        <w:jc w:val="both"/>
        <w:rPr>
          <w:sz w:val="24"/>
          <w:szCs w:val="24"/>
          <w:lang w:val="ru-RU"/>
        </w:rPr>
      </w:pPr>
      <w:r w:rsidRPr="0009525D">
        <w:rPr>
          <w:bCs/>
          <w:sz w:val="24"/>
          <w:szCs w:val="24"/>
          <w:lang w:val="ru-RU"/>
        </w:rPr>
        <w:t xml:space="preserve">Научный руководитель: </w:t>
      </w:r>
    </w:p>
    <w:p w14:paraId="330D31D8" w14:textId="21F4E7C4" w:rsidR="008C645E" w:rsidRPr="0009525D" w:rsidRDefault="00D96BF2" w:rsidP="008C645E">
      <w:pPr>
        <w:ind w:left="3402"/>
        <w:jc w:val="both"/>
        <w:rPr>
          <w:sz w:val="24"/>
          <w:szCs w:val="24"/>
          <w:lang w:val="ru-RU"/>
        </w:rPr>
      </w:pPr>
      <w:r>
        <w:rPr>
          <w:sz w:val="24"/>
          <w:szCs w:val="24"/>
          <w:u w:val="single"/>
          <w:lang w:val="ru-RU"/>
        </w:rPr>
        <w:t xml:space="preserve">    </w:t>
      </w:r>
      <w:r w:rsidRPr="004410FC">
        <w:rPr>
          <w:sz w:val="24"/>
          <w:szCs w:val="24"/>
          <w:u w:val="single"/>
          <w:lang w:val="ru-RU"/>
        </w:rPr>
        <w:t>Скорых М.А.</w:t>
      </w:r>
      <w:del w:id="0" w:author="root" w:date="2022-05-29T21:50:00Z">
        <w:r w:rsidRPr="004410FC" w:rsidDel="00B70EA2">
          <w:rPr>
            <w:sz w:val="24"/>
            <w:szCs w:val="24"/>
            <w:u w:val="single"/>
            <w:lang w:val="ru-RU"/>
          </w:rPr>
          <w:delText>, ассистент</w:delText>
        </w:r>
        <w:r w:rsidR="00EB2F42" w:rsidRPr="00EB2F42" w:rsidDel="00B70EA2">
          <w:rPr>
            <w:sz w:val="24"/>
            <w:szCs w:val="24"/>
            <w:u w:val="single"/>
            <w:lang w:val="ru-RU"/>
          </w:rPr>
          <w:delText xml:space="preserve">   </w:delText>
        </w:r>
      </w:del>
      <w:r w:rsidR="00EB2F42" w:rsidRPr="00EB2F42">
        <w:rPr>
          <w:sz w:val="24"/>
          <w:szCs w:val="24"/>
          <w:u w:val="single"/>
          <w:lang w:val="ru-RU"/>
        </w:rPr>
        <w:t xml:space="preserve">         </w:t>
      </w:r>
      <w:r w:rsidR="00EB2F42" w:rsidRPr="00EB2F42">
        <w:rPr>
          <w:color w:val="FFFFFF" w:themeColor="background1"/>
          <w:sz w:val="24"/>
          <w:szCs w:val="24"/>
          <w:lang w:val="ru-RU"/>
        </w:rPr>
        <w:t>б</w:t>
      </w:r>
      <w:r w:rsidRPr="00EB2F42">
        <w:rPr>
          <w:color w:val="FFFFFF" w:themeColor="background1"/>
          <w:sz w:val="24"/>
          <w:szCs w:val="24"/>
          <w:lang w:val="ru-RU"/>
        </w:rPr>
        <w:t xml:space="preserve"> </w:t>
      </w:r>
      <w:r w:rsidRPr="0009525D">
        <w:rPr>
          <w:sz w:val="24"/>
          <w:szCs w:val="24"/>
          <w:lang w:val="ru-RU"/>
        </w:rPr>
        <w:t xml:space="preserve">     </w:t>
      </w:r>
      <w:r w:rsidR="008C645E" w:rsidRPr="0009525D">
        <w:rPr>
          <w:sz w:val="24"/>
          <w:szCs w:val="24"/>
          <w:lang w:val="ru-RU"/>
        </w:rPr>
        <w:t xml:space="preserve">      _________</w:t>
      </w:r>
    </w:p>
    <w:p w14:paraId="1C3DFE1E" w14:textId="77777777" w:rsidR="008C645E" w:rsidRPr="0009525D" w:rsidRDefault="008C645E" w:rsidP="008C645E">
      <w:pPr>
        <w:ind w:left="3402" w:firstLine="3"/>
        <w:rPr>
          <w:i/>
          <w:sz w:val="24"/>
          <w:szCs w:val="24"/>
          <w:lang w:val="ru-RU"/>
        </w:rPr>
      </w:pPr>
      <w:r w:rsidRPr="0009525D">
        <w:rPr>
          <w:i/>
          <w:sz w:val="24"/>
          <w:szCs w:val="24"/>
          <w:lang w:val="ru-RU"/>
        </w:rPr>
        <w:t xml:space="preserve"> (учёная степень, учёное звание, Ф.И.О.)(подпись)</w:t>
      </w:r>
    </w:p>
    <w:p w14:paraId="114A85CA" w14:textId="77777777" w:rsidR="008C645E" w:rsidRPr="0009525D" w:rsidRDefault="008C645E" w:rsidP="008C645E">
      <w:pPr>
        <w:ind w:left="4111" w:firstLine="3"/>
        <w:rPr>
          <w:i/>
          <w:sz w:val="24"/>
          <w:szCs w:val="24"/>
          <w:lang w:val="ru-RU"/>
        </w:rPr>
      </w:pPr>
    </w:p>
    <w:p w14:paraId="72FB5565" w14:textId="77777777" w:rsidR="008C645E" w:rsidRPr="0009525D" w:rsidRDefault="008C645E" w:rsidP="008C645E">
      <w:pPr>
        <w:ind w:firstLine="3"/>
        <w:jc w:val="center"/>
        <w:rPr>
          <w:sz w:val="24"/>
          <w:szCs w:val="24"/>
          <w:lang w:val="ru-RU"/>
        </w:rPr>
      </w:pPr>
    </w:p>
    <w:p w14:paraId="2F07FAAE" w14:textId="77777777" w:rsidR="008C645E" w:rsidRPr="0009525D" w:rsidRDefault="008C645E" w:rsidP="008C645E">
      <w:pPr>
        <w:ind w:firstLine="3"/>
        <w:jc w:val="center"/>
        <w:rPr>
          <w:sz w:val="24"/>
          <w:szCs w:val="24"/>
          <w:lang w:val="ru-RU"/>
        </w:rPr>
      </w:pPr>
    </w:p>
    <w:p w14:paraId="6028A9C5" w14:textId="77777777" w:rsidR="008C645E" w:rsidRPr="0009525D" w:rsidRDefault="008C645E" w:rsidP="008C645E">
      <w:pPr>
        <w:ind w:firstLine="3"/>
        <w:jc w:val="center"/>
        <w:rPr>
          <w:sz w:val="24"/>
          <w:szCs w:val="24"/>
          <w:lang w:val="ru-RU"/>
        </w:rPr>
      </w:pPr>
      <w:r w:rsidRPr="0009525D">
        <w:rPr>
          <w:sz w:val="24"/>
          <w:szCs w:val="24"/>
          <w:lang w:val="ru-RU"/>
        </w:rPr>
        <w:t>Санкт-Петербург, 20</w:t>
      </w:r>
      <w:r w:rsidR="00866B25">
        <w:rPr>
          <w:sz w:val="24"/>
          <w:szCs w:val="24"/>
          <w:lang w:val="ru-RU"/>
        </w:rPr>
        <w:t>22</w:t>
      </w:r>
    </w:p>
    <w:p w14:paraId="1305CC20" w14:textId="77777777" w:rsidR="008C645E" w:rsidRPr="0009525D" w:rsidRDefault="008C645E" w:rsidP="008C645E">
      <w:pPr>
        <w:jc w:val="right"/>
        <w:rPr>
          <w:bCs/>
          <w:i/>
          <w:sz w:val="24"/>
          <w:szCs w:val="24"/>
          <w:lang w:val="ru-RU"/>
        </w:rPr>
      </w:pPr>
      <w:r w:rsidRPr="0009525D">
        <w:rPr>
          <w:bCs/>
          <w:i/>
          <w:sz w:val="24"/>
          <w:szCs w:val="24"/>
          <w:lang w:val="ru-RU"/>
        </w:rPr>
        <w:br w:type="page"/>
      </w:r>
      <w:r w:rsidRPr="0009525D">
        <w:rPr>
          <w:bCs/>
          <w:i/>
          <w:sz w:val="24"/>
          <w:szCs w:val="24"/>
          <w:lang w:val="ru-RU"/>
        </w:rPr>
        <w:lastRenderedPageBreak/>
        <w:t>Оборотная сторона титульного листа</w:t>
      </w:r>
    </w:p>
    <w:p w14:paraId="6074AE22" w14:textId="77777777" w:rsidR="008C645E" w:rsidRPr="0009525D" w:rsidRDefault="008C645E" w:rsidP="008C645E">
      <w:pPr>
        <w:jc w:val="center"/>
        <w:rPr>
          <w:bCs/>
          <w:sz w:val="24"/>
          <w:szCs w:val="24"/>
          <w:lang w:val="ru-RU"/>
        </w:rPr>
      </w:pPr>
    </w:p>
    <w:p w14:paraId="77492544" w14:textId="77777777" w:rsidR="008C645E" w:rsidRPr="0009525D" w:rsidRDefault="008C645E" w:rsidP="008C645E">
      <w:pPr>
        <w:jc w:val="center"/>
        <w:rPr>
          <w:bCs/>
          <w:sz w:val="24"/>
          <w:szCs w:val="24"/>
          <w:lang w:val="ru-RU"/>
        </w:rPr>
      </w:pPr>
    </w:p>
    <w:p w14:paraId="4C279684" w14:textId="77777777" w:rsidR="008C645E" w:rsidRPr="0009525D" w:rsidRDefault="008C645E" w:rsidP="008C645E">
      <w:pPr>
        <w:spacing w:before="240"/>
        <w:jc w:val="both"/>
        <w:rPr>
          <w:sz w:val="24"/>
          <w:szCs w:val="24"/>
          <w:lang w:val="ru-RU"/>
        </w:rPr>
      </w:pPr>
      <w:r w:rsidRPr="0009525D">
        <w:rPr>
          <w:sz w:val="24"/>
          <w:szCs w:val="24"/>
          <w:lang w:val="ru-RU"/>
        </w:rPr>
        <w:t>__________________________________________________________________________</w:t>
      </w:r>
    </w:p>
    <w:p w14:paraId="25C626B0" w14:textId="77777777" w:rsidR="008C645E" w:rsidRPr="0009525D" w:rsidRDefault="008C645E" w:rsidP="008C645E">
      <w:pPr>
        <w:jc w:val="center"/>
        <w:rPr>
          <w:i/>
          <w:sz w:val="24"/>
          <w:szCs w:val="24"/>
          <w:lang w:val="ru-RU"/>
        </w:rPr>
      </w:pPr>
      <w:r w:rsidRPr="0009525D">
        <w:rPr>
          <w:i/>
          <w:sz w:val="24"/>
          <w:szCs w:val="24"/>
          <w:lang w:val="ru-RU"/>
        </w:rPr>
        <w:t>работа написана мною самостоятельно</w:t>
      </w:r>
    </w:p>
    <w:p w14:paraId="3DC6F485" w14:textId="77777777" w:rsidR="008C645E" w:rsidRPr="0009525D" w:rsidRDefault="008C645E" w:rsidP="008C645E">
      <w:pPr>
        <w:jc w:val="both"/>
        <w:rPr>
          <w:sz w:val="24"/>
          <w:szCs w:val="24"/>
          <w:lang w:val="ru-RU"/>
        </w:rPr>
      </w:pPr>
      <w:r w:rsidRPr="0009525D">
        <w:rPr>
          <w:sz w:val="24"/>
          <w:szCs w:val="24"/>
          <w:lang w:val="ru-RU"/>
        </w:rPr>
        <w:t>__________________________________________________________________________</w:t>
      </w:r>
    </w:p>
    <w:p w14:paraId="149F7034" w14:textId="77777777" w:rsidR="008C645E" w:rsidRPr="0009525D" w:rsidRDefault="008C645E" w:rsidP="008C645E">
      <w:pPr>
        <w:jc w:val="center"/>
        <w:rPr>
          <w:i/>
          <w:sz w:val="24"/>
          <w:szCs w:val="24"/>
          <w:lang w:val="ru-RU"/>
        </w:rPr>
      </w:pPr>
      <w:r w:rsidRPr="0009525D">
        <w:rPr>
          <w:i/>
          <w:sz w:val="24"/>
          <w:szCs w:val="24"/>
          <w:lang w:val="ru-RU"/>
        </w:rPr>
        <w:t xml:space="preserve">работа не содержит неправомерных заимствований </w:t>
      </w:r>
    </w:p>
    <w:p w14:paraId="43A04538" w14:textId="77777777" w:rsidR="008C645E" w:rsidRPr="0009525D" w:rsidRDefault="008C645E" w:rsidP="008C645E">
      <w:pPr>
        <w:spacing w:before="240"/>
        <w:jc w:val="both"/>
        <w:rPr>
          <w:sz w:val="24"/>
          <w:szCs w:val="24"/>
          <w:lang w:val="ru-RU"/>
        </w:rPr>
      </w:pPr>
      <w:r w:rsidRPr="0009525D">
        <w:rPr>
          <w:sz w:val="24"/>
          <w:szCs w:val="24"/>
          <w:lang w:val="ru-RU"/>
        </w:rPr>
        <w:t>_____________________________________________________________________________</w:t>
      </w:r>
    </w:p>
    <w:p w14:paraId="768C565F" w14:textId="77777777" w:rsidR="008C645E" w:rsidRPr="0009525D" w:rsidRDefault="008C645E" w:rsidP="008C645E">
      <w:pPr>
        <w:spacing w:before="240"/>
        <w:jc w:val="both"/>
        <w:rPr>
          <w:sz w:val="24"/>
          <w:szCs w:val="24"/>
          <w:lang w:val="ru-RU"/>
        </w:rPr>
      </w:pPr>
      <w:r w:rsidRPr="0009525D">
        <w:rPr>
          <w:sz w:val="24"/>
          <w:szCs w:val="24"/>
          <w:lang w:val="ru-RU"/>
        </w:rPr>
        <w:t>_____________________________________________________________________________</w:t>
      </w:r>
    </w:p>
    <w:p w14:paraId="00DA8356" w14:textId="77777777" w:rsidR="008C645E" w:rsidRPr="0009525D" w:rsidRDefault="008C645E" w:rsidP="008C645E">
      <w:pPr>
        <w:jc w:val="center"/>
        <w:rPr>
          <w:i/>
          <w:sz w:val="24"/>
          <w:szCs w:val="24"/>
          <w:lang w:val="ru-RU"/>
        </w:rPr>
      </w:pPr>
      <w:r w:rsidRPr="0009525D">
        <w:rPr>
          <w:i/>
          <w:sz w:val="24"/>
          <w:szCs w:val="24"/>
          <w:lang w:val="ru-RU"/>
        </w:rPr>
        <w:t xml:space="preserve">работа может быть размещена в электронно-библиотечной системе университета </w:t>
      </w:r>
    </w:p>
    <w:p w14:paraId="59ED216E" w14:textId="77777777" w:rsidR="008C645E" w:rsidRPr="0009525D" w:rsidRDefault="008C645E" w:rsidP="008C645E">
      <w:pPr>
        <w:jc w:val="center"/>
        <w:rPr>
          <w:i/>
          <w:sz w:val="24"/>
          <w:szCs w:val="24"/>
          <w:lang w:val="ru-RU"/>
        </w:rPr>
      </w:pPr>
    </w:p>
    <w:p w14:paraId="792852B9" w14:textId="77777777" w:rsidR="008C645E" w:rsidRPr="0009525D" w:rsidRDefault="008C645E" w:rsidP="008C645E">
      <w:pPr>
        <w:jc w:val="center"/>
        <w:rPr>
          <w:sz w:val="24"/>
          <w:szCs w:val="24"/>
          <w:lang w:val="ru-RU"/>
        </w:rPr>
      </w:pPr>
    </w:p>
    <w:p w14:paraId="1AFA7FBE" w14:textId="77777777" w:rsidR="008C645E" w:rsidRPr="0009525D" w:rsidRDefault="008C645E" w:rsidP="008C645E">
      <w:pPr>
        <w:jc w:val="both"/>
        <w:rPr>
          <w:sz w:val="24"/>
          <w:szCs w:val="24"/>
          <w:lang w:val="ru-RU"/>
        </w:rPr>
      </w:pPr>
      <w:r w:rsidRPr="0009525D">
        <w:rPr>
          <w:sz w:val="24"/>
          <w:szCs w:val="24"/>
          <w:lang w:val="ru-RU"/>
        </w:rPr>
        <w:t>__________________</w:t>
      </w:r>
      <w:r w:rsidRPr="0009525D">
        <w:rPr>
          <w:sz w:val="24"/>
          <w:szCs w:val="24"/>
          <w:lang w:val="ru-RU"/>
        </w:rPr>
        <w:tab/>
      </w:r>
      <w:r w:rsidRPr="0009525D">
        <w:rPr>
          <w:sz w:val="24"/>
          <w:szCs w:val="24"/>
          <w:lang w:val="ru-RU"/>
        </w:rPr>
        <w:tab/>
      </w:r>
      <w:r w:rsidRPr="0009525D">
        <w:rPr>
          <w:sz w:val="24"/>
          <w:szCs w:val="24"/>
          <w:lang w:val="ru-RU"/>
        </w:rPr>
        <w:tab/>
        <w:t xml:space="preserve">__________         </w:t>
      </w:r>
      <w:r w:rsidRPr="0009525D">
        <w:rPr>
          <w:sz w:val="24"/>
          <w:szCs w:val="24"/>
          <w:lang w:val="ru-RU"/>
        </w:rPr>
        <w:tab/>
      </w:r>
      <w:r w:rsidRPr="0009525D">
        <w:rPr>
          <w:sz w:val="24"/>
          <w:szCs w:val="24"/>
          <w:lang w:val="ru-RU"/>
        </w:rPr>
        <w:tab/>
        <w:t xml:space="preserve">   _______________</w:t>
      </w:r>
    </w:p>
    <w:p w14:paraId="17034B4E" w14:textId="77777777" w:rsidR="008C645E" w:rsidRPr="0009525D" w:rsidRDefault="008C645E" w:rsidP="008C645E">
      <w:pPr>
        <w:ind w:firstLine="708"/>
        <w:jc w:val="both"/>
        <w:rPr>
          <w:i/>
          <w:sz w:val="24"/>
          <w:szCs w:val="24"/>
          <w:lang w:val="ru-RU"/>
        </w:rPr>
      </w:pPr>
      <w:r w:rsidRPr="0009525D">
        <w:rPr>
          <w:i/>
          <w:sz w:val="24"/>
          <w:szCs w:val="24"/>
          <w:lang w:val="ru-RU"/>
        </w:rPr>
        <w:t>(дата)</w:t>
      </w:r>
      <w:r w:rsidRPr="0009525D">
        <w:rPr>
          <w:i/>
          <w:sz w:val="24"/>
          <w:szCs w:val="24"/>
          <w:lang w:val="ru-RU"/>
        </w:rPr>
        <w:tab/>
      </w:r>
      <w:r w:rsidRPr="0009525D">
        <w:rPr>
          <w:i/>
          <w:sz w:val="24"/>
          <w:szCs w:val="24"/>
          <w:lang w:val="ru-RU"/>
        </w:rPr>
        <w:tab/>
      </w:r>
      <w:r w:rsidRPr="0009525D">
        <w:rPr>
          <w:i/>
          <w:sz w:val="24"/>
          <w:szCs w:val="24"/>
          <w:lang w:val="ru-RU"/>
        </w:rPr>
        <w:tab/>
      </w:r>
      <w:r w:rsidRPr="0009525D">
        <w:rPr>
          <w:i/>
          <w:sz w:val="24"/>
          <w:szCs w:val="24"/>
          <w:lang w:val="ru-RU"/>
        </w:rPr>
        <w:tab/>
      </w:r>
      <w:r w:rsidRPr="0009525D">
        <w:rPr>
          <w:i/>
          <w:sz w:val="24"/>
          <w:szCs w:val="24"/>
          <w:lang w:val="ru-RU"/>
        </w:rPr>
        <w:tab/>
        <w:t>(подпись)</w:t>
      </w:r>
      <w:r w:rsidRPr="0009525D">
        <w:rPr>
          <w:i/>
          <w:sz w:val="24"/>
          <w:szCs w:val="24"/>
          <w:lang w:val="ru-RU"/>
        </w:rPr>
        <w:tab/>
      </w:r>
      <w:r w:rsidRPr="0009525D">
        <w:rPr>
          <w:i/>
          <w:sz w:val="24"/>
          <w:szCs w:val="24"/>
          <w:lang w:val="ru-RU"/>
        </w:rPr>
        <w:tab/>
      </w:r>
      <w:r w:rsidRPr="0009525D">
        <w:rPr>
          <w:i/>
          <w:sz w:val="24"/>
          <w:szCs w:val="24"/>
          <w:lang w:val="ru-RU"/>
        </w:rPr>
        <w:tab/>
        <w:t xml:space="preserve">   (ФИО студента)</w:t>
      </w:r>
    </w:p>
    <w:p w14:paraId="746CBA69" w14:textId="77777777" w:rsidR="008C645E" w:rsidRPr="0009525D" w:rsidRDefault="008C645E" w:rsidP="008C645E">
      <w:pPr>
        <w:ind w:firstLine="708"/>
        <w:jc w:val="both"/>
        <w:rPr>
          <w:i/>
          <w:sz w:val="24"/>
          <w:szCs w:val="24"/>
          <w:lang w:val="ru-RU"/>
        </w:rPr>
      </w:pPr>
    </w:p>
    <w:p w14:paraId="0A384E80" w14:textId="77777777" w:rsidR="008C645E" w:rsidRPr="0009525D" w:rsidRDefault="008C645E" w:rsidP="008C645E">
      <w:pPr>
        <w:jc w:val="center"/>
        <w:rPr>
          <w:sz w:val="24"/>
          <w:szCs w:val="24"/>
          <w:lang w:val="ru-RU"/>
        </w:rPr>
      </w:pPr>
    </w:p>
    <w:p w14:paraId="2D283DD2" w14:textId="77777777" w:rsidR="008C645E" w:rsidRPr="0009525D" w:rsidRDefault="008C645E" w:rsidP="008C645E">
      <w:pPr>
        <w:jc w:val="center"/>
        <w:rPr>
          <w:sz w:val="24"/>
          <w:szCs w:val="24"/>
          <w:lang w:val="ru-RU"/>
        </w:rPr>
      </w:pPr>
    </w:p>
    <w:p w14:paraId="7BD87967" w14:textId="77777777" w:rsidR="008C645E" w:rsidRPr="0009525D" w:rsidRDefault="008C645E" w:rsidP="008C645E">
      <w:pPr>
        <w:jc w:val="center"/>
        <w:rPr>
          <w:sz w:val="24"/>
          <w:szCs w:val="24"/>
          <w:lang w:val="ru-RU"/>
        </w:rPr>
      </w:pPr>
    </w:p>
    <w:p w14:paraId="3AB655A3" w14:textId="77777777" w:rsidR="008C645E" w:rsidRPr="0009525D" w:rsidRDefault="008C645E" w:rsidP="008C645E">
      <w:pPr>
        <w:jc w:val="center"/>
        <w:rPr>
          <w:sz w:val="24"/>
          <w:szCs w:val="24"/>
          <w:lang w:val="ru-RU"/>
        </w:rPr>
      </w:pPr>
    </w:p>
    <w:p w14:paraId="00001361" w14:textId="77777777" w:rsidR="008C645E" w:rsidRPr="0009525D" w:rsidRDefault="008C645E" w:rsidP="008C645E">
      <w:pPr>
        <w:jc w:val="center"/>
        <w:rPr>
          <w:sz w:val="24"/>
          <w:szCs w:val="24"/>
          <w:lang w:val="ru-RU"/>
        </w:rPr>
      </w:pPr>
    </w:p>
    <w:p w14:paraId="1DF41674" w14:textId="77777777" w:rsidR="008C645E" w:rsidRPr="0009525D" w:rsidRDefault="008C645E" w:rsidP="008C645E">
      <w:pPr>
        <w:jc w:val="center"/>
        <w:rPr>
          <w:sz w:val="24"/>
          <w:szCs w:val="24"/>
          <w:lang w:val="ru-RU"/>
        </w:rPr>
      </w:pPr>
    </w:p>
    <w:p w14:paraId="380E2C0C" w14:textId="77777777" w:rsidR="008C645E" w:rsidRPr="0009525D" w:rsidRDefault="008C645E" w:rsidP="008C645E">
      <w:pPr>
        <w:jc w:val="both"/>
        <w:rPr>
          <w:sz w:val="24"/>
          <w:szCs w:val="24"/>
          <w:lang w:val="ru-RU"/>
        </w:rPr>
      </w:pPr>
      <w:r w:rsidRPr="0009525D">
        <w:rPr>
          <w:sz w:val="24"/>
          <w:szCs w:val="24"/>
          <w:lang w:val="ru-RU"/>
        </w:rPr>
        <w:t>Текст ВКР размещен в электронно-библиотечной системе университета.</w:t>
      </w:r>
    </w:p>
    <w:p w14:paraId="12BC89B3" w14:textId="77777777" w:rsidR="008C645E" w:rsidRPr="0009525D" w:rsidRDefault="008C645E" w:rsidP="008C645E">
      <w:pPr>
        <w:rPr>
          <w:sz w:val="24"/>
          <w:szCs w:val="24"/>
          <w:lang w:val="ru-RU"/>
        </w:rPr>
      </w:pPr>
    </w:p>
    <w:p w14:paraId="65FB5A7D" w14:textId="77777777" w:rsidR="008C645E" w:rsidRPr="0009525D" w:rsidRDefault="008C645E" w:rsidP="008C645E">
      <w:pPr>
        <w:rPr>
          <w:sz w:val="24"/>
          <w:szCs w:val="24"/>
          <w:lang w:val="ru-RU"/>
        </w:rPr>
      </w:pPr>
      <w:r w:rsidRPr="0009525D">
        <w:rPr>
          <w:sz w:val="24"/>
          <w:szCs w:val="24"/>
          <w:lang w:val="ru-RU"/>
        </w:rPr>
        <w:t>Руководитель отдела комплектования библиотеки ____________________________</w:t>
      </w:r>
    </w:p>
    <w:p w14:paraId="76CB4BAB" w14:textId="77777777" w:rsidR="008C645E" w:rsidRPr="0009525D" w:rsidRDefault="008C645E" w:rsidP="008C645E">
      <w:pPr>
        <w:ind w:left="6372" w:firstLine="708"/>
        <w:rPr>
          <w:i/>
          <w:sz w:val="24"/>
          <w:szCs w:val="24"/>
          <w:lang w:val="ru-RU"/>
        </w:rPr>
      </w:pPr>
      <w:r w:rsidRPr="0009525D">
        <w:rPr>
          <w:i/>
          <w:sz w:val="24"/>
          <w:szCs w:val="24"/>
          <w:lang w:val="ru-RU"/>
        </w:rPr>
        <w:t>(Ф.И.О.)</w:t>
      </w:r>
    </w:p>
    <w:p w14:paraId="7022CC4A" w14:textId="77777777" w:rsidR="008C645E" w:rsidRPr="0009525D" w:rsidRDefault="008C645E" w:rsidP="008C645E">
      <w:pPr>
        <w:rPr>
          <w:sz w:val="24"/>
          <w:szCs w:val="24"/>
          <w:lang w:val="ru-RU"/>
        </w:rPr>
      </w:pPr>
    </w:p>
    <w:p w14:paraId="020425C1" w14:textId="77777777" w:rsidR="008C645E" w:rsidRPr="0009525D" w:rsidRDefault="008C645E" w:rsidP="008C645E">
      <w:pPr>
        <w:jc w:val="both"/>
        <w:rPr>
          <w:sz w:val="24"/>
          <w:szCs w:val="24"/>
          <w:lang w:val="ru-RU"/>
        </w:rPr>
      </w:pPr>
      <w:r w:rsidRPr="0009525D">
        <w:rPr>
          <w:sz w:val="24"/>
          <w:szCs w:val="24"/>
          <w:lang w:val="ru-RU"/>
        </w:rPr>
        <w:t>__________________</w:t>
      </w: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r>
      <w:r w:rsidRPr="0009525D">
        <w:rPr>
          <w:sz w:val="24"/>
          <w:szCs w:val="24"/>
          <w:lang w:val="ru-RU"/>
        </w:rPr>
        <w:tab/>
        <w:t>___________________________</w:t>
      </w:r>
    </w:p>
    <w:p w14:paraId="7428FBC2" w14:textId="77777777" w:rsidR="008C645E" w:rsidRPr="0009525D" w:rsidRDefault="008C645E" w:rsidP="008C645E">
      <w:pPr>
        <w:ind w:firstLine="708"/>
        <w:jc w:val="both"/>
        <w:rPr>
          <w:i/>
          <w:sz w:val="24"/>
          <w:szCs w:val="24"/>
          <w:lang w:val="ru-RU"/>
        </w:rPr>
      </w:pPr>
      <w:r w:rsidRPr="0009525D">
        <w:rPr>
          <w:i/>
          <w:sz w:val="24"/>
          <w:szCs w:val="24"/>
          <w:lang w:val="ru-RU"/>
        </w:rPr>
        <w:t>(дата)</w:t>
      </w:r>
      <w:r w:rsidRPr="0009525D">
        <w:rPr>
          <w:i/>
          <w:sz w:val="24"/>
          <w:szCs w:val="24"/>
          <w:lang w:val="ru-RU"/>
        </w:rPr>
        <w:tab/>
      </w:r>
      <w:r w:rsidRPr="0009525D">
        <w:rPr>
          <w:i/>
          <w:sz w:val="24"/>
          <w:szCs w:val="24"/>
          <w:lang w:val="ru-RU"/>
        </w:rPr>
        <w:tab/>
      </w:r>
      <w:r w:rsidRPr="0009525D">
        <w:rPr>
          <w:i/>
          <w:sz w:val="24"/>
          <w:szCs w:val="24"/>
          <w:lang w:val="ru-RU"/>
        </w:rPr>
        <w:tab/>
      </w:r>
      <w:r w:rsidRPr="0009525D">
        <w:rPr>
          <w:i/>
          <w:sz w:val="24"/>
          <w:szCs w:val="24"/>
          <w:lang w:val="ru-RU"/>
        </w:rPr>
        <w:tab/>
      </w:r>
      <w:r w:rsidRPr="0009525D">
        <w:rPr>
          <w:i/>
          <w:sz w:val="24"/>
          <w:szCs w:val="24"/>
          <w:lang w:val="ru-RU"/>
        </w:rPr>
        <w:tab/>
      </w:r>
      <w:r w:rsidRPr="0009525D">
        <w:rPr>
          <w:i/>
          <w:sz w:val="24"/>
          <w:szCs w:val="24"/>
          <w:lang w:val="ru-RU"/>
        </w:rPr>
        <w:tab/>
      </w:r>
      <w:r w:rsidRPr="0009525D">
        <w:rPr>
          <w:i/>
          <w:sz w:val="24"/>
          <w:szCs w:val="24"/>
          <w:lang w:val="ru-RU"/>
        </w:rPr>
        <w:tab/>
      </w:r>
      <w:r w:rsidRPr="0009525D">
        <w:rPr>
          <w:i/>
          <w:sz w:val="24"/>
          <w:szCs w:val="24"/>
          <w:lang w:val="ru-RU"/>
        </w:rPr>
        <w:tab/>
      </w:r>
      <w:r w:rsidRPr="0009525D">
        <w:rPr>
          <w:i/>
          <w:sz w:val="24"/>
          <w:szCs w:val="24"/>
          <w:lang w:val="ru-RU"/>
        </w:rPr>
        <w:tab/>
        <w:t>(подпись)</w:t>
      </w:r>
    </w:p>
    <w:p w14:paraId="634F267B" w14:textId="77777777" w:rsidR="008C645E" w:rsidRPr="0009525D" w:rsidRDefault="008C645E" w:rsidP="008C645E">
      <w:pPr>
        <w:ind w:firstLine="708"/>
        <w:jc w:val="both"/>
        <w:rPr>
          <w:sz w:val="24"/>
          <w:szCs w:val="24"/>
          <w:lang w:val="ru-RU"/>
        </w:rPr>
      </w:pPr>
    </w:p>
    <w:p w14:paraId="6E8427E7" w14:textId="77777777" w:rsidR="008C645E" w:rsidRPr="0009525D" w:rsidRDefault="008C645E" w:rsidP="008C645E">
      <w:pPr>
        <w:ind w:firstLine="708"/>
        <w:jc w:val="both"/>
        <w:rPr>
          <w:sz w:val="24"/>
          <w:szCs w:val="24"/>
          <w:lang w:val="ru-RU"/>
        </w:rPr>
      </w:pPr>
    </w:p>
    <w:p w14:paraId="5EFBC659" w14:textId="77777777" w:rsidR="008C645E" w:rsidRPr="0009525D" w:rsidRDefault="008C645E" w:rsidP="008C645E">
      <w:pPr>
        <w:ind w:firstLine="708"/>
        <w:jc w:val="both"/>
        <w:rPr>
          <w:sz w:val="24"/>
          <w:szCs w:val="24"/>
          <w:lang w:val="ru-RU"/>
        </w:rPr>
      </w:pPr>
    </w:p>
    <w:p w14:paraId="7BF520DD" w14:textId="77777777" w:rsidR="008C645E" w:rsidRPr="0009525D" w:rsidRDefault="008C645E" w:rsidP="008C645E">
      <w:pPr>
        <w:ind w:firstLine="708"/>
        <w:jc w:val="both"/>
        <w:rPr>
          <w:sz w:val="24"/>
          <w:szCs w:val="24"/>
          <w:lang w:val="ru-RU"/>
        </w:rPr>
      </w:pPr>
    </w:p>
    <w:p w14:paraId="05FACB01" w14:textId="77777777" w:rsidR="008C645E" w:rsidRPr="0009525D" w:rsidRDefault="008C645E" w:rsidP="008C645E">
      <w:pPr>
        <w:rPr>
          <w:sz w:val="24"/>
          <w:szCs w:val="24"/>
          <w:lang w:val="ru-RU"/>
        </w:rPr>
      </w:pPr>
    </w:p>
    <w:p w14:paraId="014A9DA3" w14:textId="77777777" w:rsidR="008C645E" w:rsidRPr="0009525D" w:rsidRDefault="008C645E" w:rsidP="008C645E">
      <w:pPr>
        <w:rPr>
          <w:sz w:val="24"/>
          <w:szCs w:val="24"/>
          <w:lang w:val="ru-RU"/>
        </w:rPr>
      </w:pPr>
    </w:p>
    <w:p w14:paraId="268E3981" w14:textId="77777777" w:rsidR="008C645E" w:rsidRPr="0009525D" w:rsidRDefault="008C645E" w:rsidP="008C645E">
      <w:pPr>
        <w:rPr>
          <w:sz w:val="24"/>
          <w:szCs w:val="24"/>
          <w:lang w:val="ru-RU"/>
        </w:rPr>
      </w:pPr>
    </w:p>
    <w:p w14:paraId="3940C1B0" w14:textId="77777777" w:rsidR="008C645E" w:rsidRPr="0009525D" w:rsidRDefault="008C645E" w:rsidP="008C645E">
      <w:pPr>
        <w:rPr>
          <w:sz w:val="24"/>
          <w:szCs w:val="24"/>
          <w:lang w:val="ru-RU"/>
        </w:rPr>
      </w:pPr>
    </w:p>
    <w:p w14:paraId="04534848" w14:textId="77777777" w:rsidR="008C645E" w:rsidRPr="0009525D" w:rsidRDefault="008C645E" w:rsidP="008C645E">
      <w:pPr>
        <w:rPr>
          <w:sz w:val="24"/>
          <w:szCs w:val="24"/>
          <w:lang w:val="ru-RU"/>
        </w:rPr>
      </w:pPr>
      <w:r w:rsidRPr="0009525D">
        <w:rPr>
          <w:sz w:val="24"/>
          <w:szCs w:val="24"/>
          <w:lang w:val="ru-RU"/>
        </w:rPr>
        <w:t>Коэффициент оригинальности ВКР ________ % .</w:t>
      </w:r>
    </w:p>
    <w:p w14:paraId="0A08AAF5" w14:textId="77777777" w:rsidR="008C645E" w:rsidRPr="0009525D" w:rsidRDefault="008C645E" w:rsidP="008C645E">
      <w:pPr>
        <w:rPr>
          <w:sz w:val="24"/>
          <w:szCs w:val="24"/>
          <w:lang w:val="ru-RU"/>
        </w:rPr>
      </w:pPr>
    </w:p>
    <w:p w14:paraId="09932058" w14:textId="77777777" w:rsidR="008C645E" w:rsidRPr="0009525D" w:rsidRDefault="008C645E" w:rsidP="008C645E">
      <w:pPr>
        <w:rPr>
          <w:sz w:val="24"/>
          <w:szCs w:val="24"/>
          <w:lang w:val="ru-RU"/>
        </w:rPr>
      </w:pPr>
      <w:r w:rsidRPr="0009525D">
        <w:rPr>
          <w:sz w:val="24"/>
          <w:szCs w:val="24"/>
          <w:lang w:val="ru-RU"/>
        </w:rPr>
        <w:t>Проверил: _____________________________________________________________</w:t>
      </w:r>
    </w:p>
    <w:p w14:paraId="6C4C914E" w14:textId="77777777" w:rsidR="008C645E" w:rsidRPr="009A1DD5" w:rsidRDefault="008C645E" w:rsidP="008C645E">
      <w:pPr>
        <w:ind w:left="3540"/>
        <w:rPr>
          <w:i/>
          <w:sz w:val="24"/>
          <w:szCs w:val="24"/>
          <w:lang w:val="ru-RU"/>
        </w:rPr>
      </w:pPr>
      <w:r w:rsidRPr="0009525D">
        <w:rPr>
          <w:i/>
          <w:sz w:val="24"/>
          <w:szCs w:val="24"/>
          <w:lang w:val="ru-RU"/>
        </w:rPr>
        <w:t>(Должность, Ф.И.О.)</w:t>
      </w:r>
    </w:p>
    <w:p w14:paraId="506F4629" w14:textId="77777777" w:rsidR="008C645E" w:rsidRPr="009A1DD5" w:rsidRDefault="008C645E" w:rsidP="008C645E">
      <w:pPr>
        <w:jc w:val="both"/>
        <w:rPr>
          <w:sz w:val="24"/>
          <w:szCs w:val="24"/>
          <w:lang w:val="ru-RU"/>
        </w:rPr>
      </w:pPr>
    </w:p>
    <w:p w14:paraId="57E3713A" w14:textId="77777777" w:rsidR="008C645E" w:rsidRPr="009A1DD5" w:rsidRDefault="008C645E" w:rsidP="008C645E">
      <w:pPr>
        <w:jc w:val="both"/>
        <w:rPr>
          <w:sz w:val="24"/>
          <w:szCs w:val="24"/>
          <w:lang w:val="ru-RU"/>
        </w:rPr>
      </w:pPr>
      <w:r w:rsidRPr="009A1DD5">
        <w:rPr>
          <w:sz w:val="24"/>
          <w:szCs w:val="24"/>
          <w:lang w:val="ru-RU"/>
        </w:rPr>
        <w:t>__________________</w:t>
      </w:r>
      <w:r w:rsidRPr="009A1DD5">
        <w:rPr>
          <w:sz w:val="24"/>
          <w:szCs w:val="24"/>
          <w:lang w:val="ru-RU"/>
        </w:rPr>
        <w:tab/>
      </w:r>
      <w:r w:rsidRPr="009A1DD5">
        <w:rPr>
          <w:sz w:val="24"/>
          <w:szCs w:val="24"/>
          <w:lang w:val="ru-RU"/>
        </w:rPr>
        <w:tab/>
      </w:r>
      <w:r w:rsidRPr="009A1DD5">
        <w:rPr>
          <w:sz w:val="24"/>
          <w:szCs w:val="24"/>
          <w:lang w:val="ru-RU"/>
        </w:rPr>
        <w:tab/>
      </w:r>
      <w:r w:rsidRPr="009A1DD5">
        <w:rPr>
          <w:sz w:val="24"/>
          <w:szCs w:val="24"/>
          <w:lang w:val="ru-RU"/>
        </w:rPr>
        <w:tab/>
      </w:r>
      <w:r w:rsidRPr="009A1DD5">
        <w:rPr>
          <w:sz w:val="24"/>
          <w:szCs w:val="24"/>
          <w:lang w:val="ru-RU"/>
        </w:rPr>
        <w:tab/>
        <w:t>___________________________</w:t>
      </w:r>
    </w:p>
    <w:p w14:paraId="4B7BB235" w14:textId="77777777" w:rsidR="008C645E" w:rsidRPr="009A1DD5" w:rsidRDefault="008C645E" w:rsidP="008C645E">
      <w:pPr>
        <w:ind w:firstLine="708"/>
        <w:jc w:val="both"/>
        <w:rPr>
          <w:i/>
          <w:sz w:val="24"/>
          <w:szCs w:val="24"/>
          <w:lang w:val="ru-RU"/>
        </w:rPr>
      </w:pPr>
      <w:r w:rsidRPr="009A1DD5">
        <w:rPr>
          <w:i/>
          <w:sz w:val="24"/>
          <w:szCs w:val="24"/>
          <w:lang w:val="ru-RU"/>
        </w:rPr>
        <w:t>(дата)</w:t>
      </w:r>
      <w:r w:rsidRPr="009A1DD5">
        <w:rPr>
          <w:i/>
          <w:sz w:val="24"/>
          <w:szCs w:val="24"/>
          <w:lang w:val="ru-RU"/>
        </w:rPr>
        <w:tab/>
      </w:r>
      <w:r w:rsidRPr="009A1DD5">
        <w:rPr>
          <w:i/>
          <w:sz w:val="24"/>
          <w:szCs w:val="24"/>
          <w:lang w:val="ru-RU"/>
        </w:rPr>
        <w:tab/>
      </w:r>
      <w:r w:rsidRPr="009A1DD5">
        <w:rPr>
          <w:i/>
          <w:sz w:val="24"/>
          <w:szCs w:val="24"/>
          <w:lang w:val="ru-RU"/>
        </w:rPr>
        <w:tab/>
      </w:r>
      <w:r w:rsidRPr="009A1DD5">
        <w:rPr>
          <w:i/>
          <w:sz w:val="24"/>
          <w:szCs w:val="24"/>
          <w:lang w:val="ru-RU"/>
        </w:rPr>
        <w:tab/>
      </w:r>
      <w:r w:rsidRPr="009A1DD5">
        <w:rPr>
          <w:i/>
          <w:sz w:val="24"/>
          <w:szCs w:val="24"/>
          <w:lang w:val="ru-RU"/>
        </w:rPr>
        <w:tab/>
      </w:r>
      <w:r w:rsidRPr="009A1DD5">
        <w:rPr>
          <w:i/>
          <w:sz w:val="24"/>
          <w:szCs w:val="24"/>
          <w:lang w:val="ru-RU"/>
        </w:rPr>
        <w:tab/>
      </w:r>
      <w:r w:rsidRPr="009A1DD5">
        <w:rPr>
          <w:i/>
          <w:sz w:val="24"/>
          <w:szCs w:val="24"/>
          <w:lang w:val="ru-RU"/>
        </w:rPr>
        <w:tab/>
      </w:r>
      <w:r w:rsidRPr="009A1DD5">
        <w:rPr>
          <w:i/>
          <w:sz w:val="24"/>
          <w:szCs w:val="24"/>
          <w:lang w:val="ru-RU"/>
        </w:rPr>
        <w:tab/>
      </w:r>
      <w:r w:rsidRPr="009A1DD5">
        <w:rPr>
          <w:i/>
          <w:sz w:val="24"/>
          <w:szCs w:val="24"/>
          <w:lang w:val="ru-RU"/>
        </w:rPr>
        <w:tab/>
        <w:t>(подпись)</w:t>
      </w:r>
    </w:p>
    <w:p w14:paraId="637089EC" w14:textId="77777777" w:rsidR="008C645E" w:rsidRPr="009A1DD5" w:rsidRDefault="008C645E" w:rsidP="008C645E">
      <w:pPr>
        <w:ind w:firstLine="708"/>
        <w:jc w:val="both"/>
        <w:rPr>
          <w:sz w:val="24"/>
          <w:szCs w:val="24"/>
          <w:lang w:val="ru-RU"/>
        </w:rPr>
      </w:pPr>
    </w:p>
    <w:p w14:paraId="6F68076F" w14:textId="77777777" w:rsidR="008C645E" w:rsidRPr="009A1DD5" w:rsidRDefault="008C645E" w:rsidP="008C645E">
      <w:pPr>
        <w:jc w:val="both"/>
        <w:rPr>
          <w:sz w:val="24"/>
          <w:szCs w:val="24"/>
          <w:lang w:val="ru-RU"/>
        </w:rPr>
      </w:pPr>
    </w:p>
    <w:p w14:paraId="04F23253" w14:textId="77777777" w:rsidR="008C645E" w:rsidRPr="009A1DD5" w:rsidRDefault="008C645E" w:rsidP="008C645E">
      <w:pPr>
        <w:ind w:firstLine="567"/>
        <w:jc w:val="right"/>
        <w:rPr>
          <w:bCs/>
          <w:iCs/>
          <w:color w:val="000000"/>
          <w:sz w:val="24"/>
          <w:szCs w:val="24"/>
          <w:lang w:val="ru-RU"/>
        </w:rPr>
      </w:pPr>
    </w:p>
    <w:p w14:paraId="5A815D83" w14:textId="77777777" w:rsidR="008C645E" w:rsidRDefault="008C645E" w:rsidP="008C645E">
      <w:pPr>
        <w:ind w:left="360"/>
        <w:jc w:val="right"/>
        <w:rPr>
          <w:bCs/>
          <w:iCs/>
          <w:color w:val="000000"/>
          <w:sz w:val="24"/>
          <w:szCs w:val="24"/>
          <w:lang w:val="ru-RU"/>
        </w:rPr>
      </w:pPr>
    </w:p>
    <w:p w14:paraId="2FED4FBF" w14:textId="77777777" w:rsidR="008C645E" w:rsidRDefault="008C645E" w:rsidP="008C645E">
      <w:pPr>
        <w:ind w:left="360"/>
        <w:jc w:val="right"/>
        <w:rPr>
          <w:bCs/>
          <w:iCs/>
          <w:color w:val="000000"/>
          <w:sz w:val="24"/>
          <w:szCs w:val="24"/>
          <w:lang w:val="ru-RU"/>
        </w:rPr>
      </w:pPr>
    </w:p>
    <w:p w14:paraId="3E190E1B" w14:textId="77777777" w:rsidR="008C645E" w:rsidRDefault="008C645E" w:rsidP="008C645E">
      <w:pPr>
        <w:ind w:left="360"/>
        <w:jc w:val="right"/>
        <w:rPr>
          <w:bCs/>
          <w:iCs/>
          <w:color w:val="000000"/>
          <w:sz w:val="24"/>
          <w:szCs w:val="24"/>
          <w:lang w:val="ru-RU"/>
        </w:rPr>
      </w:pPr>
    </w:p>
    <w:p w14:paraId="623EF2BB" w14:textId="77777777" w:rsidR="008C645E" w:rsidRDefault="008C645E" w:rsidP="008C645E">
      <w:pPr>
        <w:ind w:left="360"/>
        <w:jc w:val="right"/>
        <w:rPr>
          <w:bCs/>
          <w:iCs/>
          <w:color w:val="000000"/>
          <w:sz w:val="24"/>
          <w:szCs w:val="24"/>
          <w:lang w:val="ru-RU"/>
        </w:rPr>
        <w:sectPr w:rsidR="008C645E" w:rsidSect="008A30F0">
          <w:pgSz w:w="11906" w:h="16838" w:code="9"/>
          <w:pgMar w:top="1134" w:right="850" w:bottom="1134" w:left="1701" w:header="705" w:footer="776" w:gutter="0"/>
          <w:cols w:space="708"/>
          <w:docGrid w:linePitch="360"/>
        </w:sectPr>
      </w:pPr>
    </w:p>
    <w:p w14:paraId="23F2D05E" w14:textId="77777777" w:rsidR="008C645E" w:rsidRDefault="008C645E" w:rsidP="008C645E">
      <w:pPr>
        <w:pStyle w:val="15"/>
        <w:jc w:val="center"/>
        <w:rPr>
          <w:b/>
          <w:bCs/>
          <w:sz w:val="24"/>
          <w:szCs w:val="24"/>
          <w:lang w:val="ru-RU"/>
        </w:rPr>
      </w:pPr>
      <w:r w:rsidRPr="009A1DD5">
        <w:rPr>
          <w:b/>
          <w:bCs/>
          <w:sz w:val="24"/>
          <w:szCs w:val="24"/>
          <w:lang w:val="ru-RU"/>
        </w:rPr>
        <w:lastRenderedPageBreak/>
        <w:t>МИНИСТЕРСТВО ЦИФРОВОГО РАЗВИТИЯ, СВЯЗИ И МАССОВЫХ КОММУНИКАЦИЙ РОССИЙСКОЙ ФЕДЕРАЦИИ</w:t>
      </w:r>
    </w:p>
    <w:p w14:paraId="35307739" w14:textId="77777777" w:rsidR="008C645E" w:rsidRPr="009A1DD5" w:rsidRDefault="008C645E" w:rsidP="008C645E">
      <w:pPr>
        <w:pStyle w:val="15"/>
        <w:jc w:val="center"/>
        <w:rPr>
          <w:b/>
          <w:sz w:val="24"/>
          <w:szCs w:val="24"/>
          <w:lang w:val="ru-RU"/>
        </w:rPr>
      </w:pPr>
    </w:p>
    <w:p w14:paraId="1F5A8DB7" w14:textId="77777777" w:rsidR="008C645E" w:rsidRPr="009A1DD5" w:rsidRDefault="008C645E" w:rsidP="008C645E">
      <w:pPr>
        <w:jc w:val="center"/>
        <w:rPr>
          <w:b/>
          <w:sz w:val="24"/>
          <w:szCs w:val="24"/>
          <w:lang w:val="ru-RU"/>
        </w:rPr>
      </w:pPr>
      <w:r w:rsidRPr="009A1DD5">
        <w:rPr>
          <w:b/>
          <w:sz w:val="24"/>
          <w:szCs w:val="24"/>
          <w:lang w:val="ru-RU"/>
        </w:rPr>
        <w:t xml:space="preserve">ФЕДЕРАЛЬНОЕ ГОСУДАРСТВЕННОЕ БЮДЖЕТНОЕ ОБРАЗОВАТЕЛЬНОЕ </w:t>
      </w:r>
    </w:p>
    <w:p w14:paraId="6FFB6E4F" w14:textId="77777777" w:rsidR="008C645E" w:rsidRPr="009A1DD5" w:rsidRDefault="008C645E" w:rsidP="008C645E">
      <w:pPr>
        <w:jc w:val="center"/>
        <w:rPr>
          <w:b/>
          <w:sz w:val="24"/>
          <w:szCs w:val="24"/>
          <w:lang w:val="ru-RU"/>
        </w:rPr>
      </w:pPr>
      <w:r w:rsidRPr="009A1DD5">
        <w:rPr>
          <w:b/>
          <w:sz w:val="24"/>
          <w:szCs w:val="24"/>
          <w:lang w:val="ru-RU"/>
        </w:rPr>
        <w:t>УЧРЕЖДЕНИЕ ВЫСШЕГО ОБРАЗОВАНИЯ</w:t>
      </w:r>
    </w:p>
    <w:p w14:paraId="1BC3BBD2" w14:textId="77777777" w:rsidR="008C645E" w:rsidRPr="009A1DD5" w:rsidRDefault="008C645E" w:rsidP="008C645E">
      <w:pPr>
        <w:jc w:val="center"/>
        <w:rPr>
          <w:b/>
          <w:sz w:val="24"/>
          <w:szCs w:val="24"/>
        </w:rPr>
      </w:pPr>
      <w:r w:rsidRPr="009A1DD5">
        <w:rPr>
          <w:b/>
          <w:sz w:val="24"/>
          <w:szCs w:val="24"/>
          <w:lang w:val="ru-RU"/>
        </w:rPr>
        <w:t xml:space="preserve">«САНКТ-ПЕТЕРБУРГСКИЙ ГОСУДАРСТВЕННЫЙ УНИВЕРСИТЕТ ТЕЛЕКОММУНИКАЦИЙ ИМ. </w:t>
      </w:r>
      <w:r w:rsidRPr="009A1DD5">
        <w:rPr>
          <w:b/>
          <w:sz w:val="24"/>
          <w:szCs w:val="24"/>
        </w:rPr>
        <w:t>ПРОФ. М.А. БОНЧ-БРУЕВИЧА»</w:t>
      </w:r>
    </w:p>
    <w:p w14:paraId="3F092927" w14:textId="77777777" w:rsidR="008C645E" w:rsidRPr="009A1DD5" w:rsidRDefault="008C645E" w:rsidP="008C645E">
      <w:pPr>
        <w:jc w:val="center"/>
        <w:rPr>
          <w:sz w:val="24"/>
          <w:szCs w:val="24"/>
        </w:rPr>
      </w:pPr>
      <w:r w:rsidRPr="009A1DD5">
        <w:rPr>
          <w:b/>
          <w:sz w:val="24"/>
          <w:szCs w:val="24"/>
        </w:rPr>
        <w:t>(СПбГУТ)</w:t>
      </w:r>
    </w:p>
    <w:p w14:paraId="5D7C8A0B" w14:textId="77777777" w:rsidR="008C645E" w:rsidRPr="009A1DD5" w:rsidRDefault="00B41EBB" w:rsidP="008C645E">
      <w:pPr>
        <w:jc w:val="center"/>
        <w:rPr>
          <w:sz w:val="24"/>
          <w:szCs w:val="24"/>
        </w:rPr>
      </w:pPr>
      <w:r>
        <w:rPr>
          <w:sz w:val="24"/>
          <w:szCs w:val="24"/>
        </w:rPr>
        <w:pict w14:anchorId="0B1D7E74">
          <v:rect id="_x0000_i1026" style="width:0;height:1.5pt" o:hralign="center" o:hrstd="t" o:hr="t" fillcolor="#a0a0a0" stroked="f"/>
        </w:pict>
      </w:r>
    </w:p>
    <w:p w14:paraId="0DC8AFC6" w14:textId="0B0B8A41" w:rsidR="008C645E" w:rsidRPr="009A1DD5" w:rsidRDefault="008C645E" w:rsidP="008C645E">
      <w:pPr>
        <w:rPr>
          <w:sz w:val="24"/>
          <w:szCs w:val="24"/>
          <w:lang w:val="ru-RU"/>
        </w:rPr>
      </w:pPr>
      <w:r w:rsidRPr="009A1DD5">
        <w:rPr>
          <w:sz w:val="24"/>
          <w:szCs w:val="24"/>
          <w:lang w:val="ru-RU"/>
        </w:rPr>
        <w:t>Факультет</w:t>
      </w:r>
      <w:r w:rsidR="00D96BF2" w:rsidRPr="00EB2F42">
        <w:rPr>
          <w:sz w:val="24"/>
          <w:szCs w:val="24"/>
          <w:u w:val="single"/>
          <w:lang w:val="ru-RU"/>
        </w:rPr>
        <w:t xml:space="preserve">                      ИКСС</w:t>
      </w:r>
      <w:r w:rsidRPr="00EB2F42">
        <w:rPr>
          <w:sz w:val="24"/>
          <w:szCs w:val="24"/>
          <w:u w:val="single"/>
          <w:lang w:val="ru-RU"/>
        </w:rPr>
        <w:t xml:space="preserve">         </w:t>
      </w:r>
      <w:r w:rsidR="00EB2F42" w:rsidRPr="00EB2F42">
        <w:rPr>
          <w:sz w:val="24"/>
          <w:szCs w:val="24"/>
          <w:u w:val="single"/>
          <w:lang w:val="ru-RU"/>
        </w:rPr>
        <w:t xml:space="preserve">          </w:t>
      </w:r>
      <w:r w:rsidR="00EB2F42" w:rsidRPr="00EB2F42">
        <w:rPr>
          <w:color w:val="FFFFFF" w:themeColor="background1"/>
          <w:sz w:val="24"/>
          <w:szCs w:val="24"/>
          <w:lang w:val="ru-RU"/>
        </w:rPr>
        <w:t>д</w:t>
      </w:r>
      <w:r w:rsidRPr="009A1DD5">
        <w:rPr>
          <w:sz w:val="24"/>
          <w:szCs w:val="24"/>
          <w:lang w:val="ru-RU"/>
        </w:rPr>
        <w:tab/>
        <w:t xml:space="preserve">      Кафедра</w:t>
      </w:r>
      <w:r w:rsidR="00EB2F42" w:rsidRPr="00EB2F42">
        <w:rPr>
          <w:sz w:val="24"/>
          <w:szCs w:val="24"/>
          <w:u w:val="single"/>
          <w:lang w:val="ru-RU"/>
        </w:rPr>
        <w:t xml:space="preserve">                  ЗСС</w:t>
      </w:r>
      <w:r w:rsidR="00EB2F42">
        <w:rPr>
          <w:sz w:val="24"/>
          <w:szCs w:val="24"/>
          <w:u w:val="single"/>
          <w:lang w:val="ru-RU"/>
        </w:rPr>
        <w:t xml:space="preserve">                         </w:t>
      </w:r>
      <w:r w:rsidR="00EB2F42" w:rsidRPr="00EB2F42">
        <w:rPr>
          <w:color w:val="FFFFFF" w:themeColor="background1"/>
          <w:sz w:val="24"/>
          <w:szCs w:val="24"/>
          <w:u w:val="single"/>
          <w:lang w:val="ru-RU"/>
        </w:rPr>
        <w:t>л</w:t>
      </w:r>
    </w:p>
    <w:p w14:paraId="670C085B" w14:textId="109EFF9D" w:rsidR="008C645E" w:rsidRPr="009A1DD5" w:rsidRDefault="008C645E" w:rsidP="008C645E">
      <w:pPr>
        <w:rPr>
          <w:sz w:val="24"/>
          <w:szCs w:val="24"/>
          <w:lang w:val="ru-RU"/>
        </w:rPr>
      </w:pPr>
      <w:r w:rsidRPr="009A1DD5">
        <w:rPr>
          <w:sz w:val="24"/>
          <w:szCs w:val="24"/>
          <w:lang w:val="ru-RU"/>
        </w:rPr>
        <w:t>Направление (специальность)</w:t>
      </w:r>
      <w:r w:rsidRPr="00EB2F42">
        <w:rPr>
          <w:sz w:val="24"/>
          <w:szCs w:val="24"/>
          <w:u w:val="single"/>
          <w:lang w:val="ru-RU"/>
        </w:rPr>
        <w:t xml:space="preserve">   </w:t>
      </w:r>
      <w:r w:rsidR="00EB2F42" w:rsidRPr="00EB2F42">
        <w:rPr>
          <w:sz w:val="24"/>
          <w:szCs w:val="24"/>
          <w:u w:val="single"/>
          <w:lang w:val="ru-RU"/>
        </w:rPr>
        <w:t xml:space="preserve">       </w:t>
      </w:r>
      <w:r w:rsidR="00EB2F42" w:rsidRPr="00F60AC2">
        <w:rPr>
          <w:sz w:val="24"/>
          <w:szCs w:val="24"/>
          <w:u w:val="single"/>
          <w:lang w:val="ru-RU"/>
        </w:rPr>
        <w:t>10.03.01 - Информационная безопасность</w:t>
      </w:r>
      <w:r w:rsidR="00EB2F42">
        <w:rPr>
          <w:sz w:val="24"/>
          <w:szCs w:val="24"/>
          <w:u w:val="single"/>
          <w:lang w:val="ru-RU"/>
        </w:rPr>
        <w:t xml:space="preserve">                     </w:t>
      </w:r>
      <w:r w:rsidR="00EB2F42" w:rsidRPr="00EB2F42">
        <w:rPr>
          <w:color w:val="FFFFFF" w:themeColor="background1"/>
          <w:sz w:val="24"/>
          <w:szCs w:val="24"/>
          <w:u w:val="single"/>
          <w:lang w:val="ru-RU"/>
        </w:rPr>
        <w:t>р</w:t>
      </w:r>
    </w:p>
    <w:p w14:paraId="2A5BDA7F" w14:textId="77777777" w:rsidR="008C645E" w:rsidRPr="009A1DD5" w:rsidRDefault="008C645E" w:rsidP="00EB2F42">
      <w:pPr>
        <w:jc w:val="center"/>
        <w:rPr>
          <w:sz w:val="24"/>
          <w:szCs w:val="24"/>
          <w:vertAlign w:val="superscript"/>
          <w:lang w:val="ru-RU"/>
        </w:rPr>
      </w:pPr>
      <w:r w:rsidRPr="009A1DD5">
        <w:rPr>
          <w:sz w:val="24"/>
          <w:szCs w:val="24"/>
          <w:vertAlign w:val="superscript"/>
          <w:lang w:val="ru-RU"/>
        </w:rPr>
        <w:t>(код и наименование)</w:t>
      </w:r>
    </w:p>
    <w:p w14:paraId="20DA030B" w14:textId="77777777" w:rsidR="008C645E" w:rsidRPr="009A1DD5" w:rsidRDefault="008C645E" w:rsidP="008C645E">
      <w:pPr>
        <w:jc w:val="center"/>
        <w:rPr>
          <w:sz w:val="24"/>
          <w:szCs w:val="24"/>
          <w:vertAlign w:val="superscript"/>
          <w:lang w:val="ru-RU"/>
        </w:rPr>
      </w:pPr>
    </w:p>
    <w:p w14:paraId="66B38CB8" w14:textId="77777777" w:rsidR="008C645E" w:rsidRPr="009A1DD5" w:rsidRDefault="008C645E" w:rsidP="008C645E">
      <w:pPr>
        <w:ind w:left="4956" w:firstLine="708"/>
        <w:jc w:val="center"/>
        <w:rPr>
          <w:b/>
          <w:sz w:val="24"/>
          <w:szCs w:val="24"/>
          <w:lang w:val="ru-RU"/>
        </w:rPr>
      </w:pPr>
      <w:r w:rsidRPr="009A1DD5">
        <w:rPr>
          <w:b/>
          <w:sz w:val="24"/>
          <w:szCs w:val="24"/>
          <w:lang w:val="ru-RU"/>
        </w:rPr>
        <w:t>Утверждаю:</w:t>
      </w:r>
    </w:p>
    <w:p w14:paraId="112A52E0" w14:textId="77777777" w:rsidR="008C645E" w:rsidRPr="009A1DD5" w:rsidRDefault="008C645E" w:rsidP="008C645E">
      <w:pPr>
        <w:jc w:val="right"/>
        <w:rPr>
          <w:sz w:val="24"/>
          <w:szCs w:val="24"/>
          <w:lang w:val="ru-RU"/>
        </w:rPr>
      </w:pPr>
      <w:r w:rsidRPr="009A1DD5">
        <w:rPr>
          <w:sz w:val="24"/>
          <w:szCs w:val="24"/>
          <w:lang w:val="ru-RU"/>
        </w:rPr>
        <w:t>Зав. кафедрой__________________</w:t>
      </w:r>
    </w:p>
    <w:p w14:paraId="1FBA21A9" w14:textId="77777777" w:rsidR="008C645E" w:rsidRPr="009A1DD5" w:rsidRDefault="008C645E" w:rsidP="008C645E">
      <w:pPr>
        <w:jc w:val="right"/>
        <w:rPr>
          <w:sz w:val="24"/>
          <w:szCs w:val="24"/>
          <w:lang w:val="ru-RU"/>
        </w:rPr>
      </w:pPr>
      <w:r w:rsidRPr="009A1DD5">
        <w:rPr>
          <w:sz w:val="24"/>
          <w:szCs w:val="24"/>
          <w:lang w:val="ru-RU"/>
        </w:rPr>
        <w:t>______________________________</w:t>
      </w:r>
    </w:p>
    <w:p w14:paraId="42AA1268" w14:textId="77777777" w:rsidR="008C645E" w:rsidRPr="009A1DD5" w:rsidRDefault="008C645E" w:rsidP="008C645E">
      <w:pPr>
        <w:ind w:left="4956" w:firstLine="708"/>
        <w:jc w:val="center"/>
        <w:rPr>
          <w:sz w:val="24"/>
          <w:szCs w:val="24"/>
          <w:vertAlign w:val="superscript"/>
          <w:lang w:val="ru-RU"/>
        </w:rPr>
      </w:pPr>
      <w:r w:rsidRPr="009A1DD5">
        <w:rPr>
          <w:sz w:val="24"/>
          <w:szCs w:val="24"/>
          <w:vertAlign w:val="superscript"/>
          <w:lang w:val="ru-RU"/>
        </w:rPr>
        <w:t>(Ф.И.О., подпись)</w:t>
      </w:r>
    </w:p>
    <w:p w14:paraId="1190FA99" w14:textId="77777777" w:rsidR="008C645E" w:rsidRPr="009A1DD5" w:rsidRDefault="008C645E" w:rsidP="008C645E">
      <w:pPr>
        <w:jc w:val="right"/>
        <w:rPr>
          <w:sz w:val="24"/>
          <w:szCs w:val="24"/>
          <w:lang w:val="ru-RU"/>
        </w:rPr>
      </w:pPr>
      <w:r w:rsidRPr="009A1DD5">
        <w:rPr>
          <w:sz w:val="24"/>
          <w:szCs w:val="24"/>
          <w:lang w:val="ru-RU"/>
        </w:rPr>
        <w:tab/>
      </w:r>
      <w:r>
        <w:rPr>
          <w:sz w:val="24"/>
          <w:szCs w:val="24"/>
          <w:lang w:val="ru-RU"/>
        </w:rPr>
        <w:tab/>
      </w:r>
      <w:r>
        <w:rPr>
          <w:sz w:val="24"/>
          <w:szCs w:val="24"/>
          <w:lang w:val="ru-RU"/>
        </w:rPr>
        <w:tab/>
      </w:r>
      <w:r>
        <w:rPr>
          <w:sz w:val="24"/>
          <w:szCs w:val="24"/>
          <w:lang w:val="ru-RU"/>
        </w:rPr>
        <w:tab/>
      </w:r>
      <w:r>
        <w:rPr>
          <w:sz w:val="24"/>
          <w:szCs w:val="24"/>
          <w:lang w:val="ru-RU"/>
        </w:rPr>
        <w:tab/>
      </w:r>
      <w:r>
        <w:rPr>
          <w:sz w:val="24"/>
          <w:szCs w:val="24"/>
          <w:lang w:val="ru-RU"/>
        </w:rPr>
        <w:tab/>
      </w:r>
      <w:r>
        <w:rPr>
          <w:sz w:val="24"/>
          <w:szCs w:val="24"/>
          <w:lang w:val="ru-RU"/>
        </w:rPr>
        <w:tab/>
        <w:t xml:space="preserve">«______»_______________20___ </w:t>
      </w:r>
      <w:r w:rsidRPr="009A1DD5">
        <w:rPr>
          <w:sz w:val="24"/>
          <w:szCs w:val="24"/>
          <w:lang w:val="ru-RU"/>
        </w:rPr>
        <w:t>г.</w:t>
      </w:r>
    </w:p>
    <w:p w14:paraId="01EA78C2" w14:textId="77777777" w:rsidR="008C645E" w:rsidRPr="009A1DD5" w:rsidRDefault="008C645E" w:rsidP="008C645E">
      <w:pPr>
        <w:rPr>
          <w:sz w:val="24"/>
          <w:szCs w:val="24"/>
          <w:vertAlign w:val="superscript"/>
          <w:lang w:val="ru-RU"/>
        </w:rPr>
      </w:pPr>
      <w:r w:rsidRPr="009A1DD5">
        <w:rPr>
          <w:sz w:val="24"/>
          <w:szCs w:val="24"/>
          <w:lang w:val="ru-RU"/>
        </w:rPr>
        <w:tab/>
      </w:r>
      <w:r w:rsidRPr="009A1DD5">
        <w:rPr>
          <w:sz w:val="24"/>
          <w:szCs w:val="24"/>
          <w:lang w:val="ru-RU"/>
        </w:rPr>
        <w:tab/>
      </w:r>
      <w:r w:rsidRPr="009A1DD5">
        <w:rPr>
          <w:sz w:val="24"/>
          <w:szCs w:val="24"/>
          <w:lang w:val="ru-RU"/>
        </w:rPr>
        <w:tab/>
      </w:r>
      <w:r w:rsidRPr="009A1DD5">
        <w:rPr>
          <w:sz w:val="24"/>
          <w:szCs w:val="24"/>
          <w:lang w:val="ru-RU"/>
        </w:rPr>
        <w:tab/>
      </w:r>
      <w:r w:rsidRPr="009A1DD5">
        <w:rPr>
          <w:sz w:val="24"/>
          <w:szCs w:val="24"/>
          <w:lang w:val="ru-RU"/>
        </w:rPr>
        <w:tab/>
      </w:r>
      <w:r w:rsidRPr="009A1DD5">
        <w:rPr>
          <w:sz w:val="24"/>
          <w:szCs w:val="24"/>
          <w:lang w:val="ru-RU"/>
        </w:rPr>
        <w:tab/>
      </w:r>
      <w:r w:rsidRPr="009A1DD5">
        <w:rPr>
          <w:sz w:val="24"/>
          <w:szCs w:val="24"/>
          <w:lang w:val="ru-RU"/>
        </w:rPr>
        <w:tab/>
      </w:r>
      <w:r w:rsidRPr="009A1DD5">
        <w:rPr>
          <w:sz w:val="24"/>
          <w:szCs w:val="24"/>
          <w:lang w:val="ru-RU"/>
        </w:rPr>
        <w:tab/>
      </w:r>
    </w:p>
    <w:p w14:paraId="1B274E4B" w14:textId="77777777" w:rsidR="008C645E" w:rsidRPr="009A1DD5" w:rsidRDefault="008C645E" w:rsidP="008C645E">
      <w:pPr>
        <w:rPr>
          <w:sz w:val="24"/>
          <w:szCs w:val="24"/>
          <w:lang w:val="ru-RU"/>
        </w:rPr>
      </w:pPr>
    </w:p>
    <w:p w14:paraId="4DF36658" w14:textId="77777777" w:rsidR="008C645E" w:rsidRPr="009A1DD5" w:rsidRDefault="008C645E" w:rsidP="008C645E">
      <w:pPr>
        <w:jc w:val="center"/>
        <w:rPr>
          <w:b/>
          <w:sz w:val="24"/>
          <w:szCs w:val="24"/>
          <w:lang w:val="ru-RU"/>
        </w:rPr>
      </w:pPr>
      <w:r w:rsidRPr="009A1DD5">
        <w:rPr>
          <w:b/>
          <w:sz w:val="24"/>
          <w:szCs w:val="24"/>
          <w:lang w:val="ru-RU"/>
        </w:rPr>
        <w:t>ЗАДАНИЕ</w:t>
      </w:r>
    </w:p>
    <w:p w14:paraId="0DAA194F" w14:textId="77777777" w:rsidR="008C645E" w:rsidRPr="009A1DD5" w:rsidRDefault="008C645E" w:rsidP="008C645E">
      <w:pPr>
        <w:jc w:val="center"/>
        <w:rPr>
          <w:b/>
          <w:sz w:val="24"/>
          <w:szCs w:val="24"/>
          <w:lang w:val="ru-RU"/>
        </w:rPr>
      </w:pPr>
      <w:r w:rsidRPr="009A1DD5">
        <w:rPr>
          <w:b/>
          <w:sz w:val="24"/>
          <w:szCs w:val="24"/>
          <w:lang w:val="ru-RU"/>
        </w:rPr>
        <w:t>на выполнение выпускной квалификационной работы (ВКР)</w:t>
      </w:r>
    </w:p>
    <w:p w14:paraId="5199AF49" w14:textId="77777777" w:rsidR="008C645E" w:rsidRPr="009A1DD5" w:rsidRDefault="008C645E" w:rsidP="008C645E">
      <w:pPr>
        <w:jc w:val="center"/>
        <w:rPr>
          <w:b/>
          <w:sz w:val="24"/>
          <w:szCs w:val="24"/>
          <w:lang w:val="ru-RU"/>
        </w:rPr>
      </w:pPr>
    </w:p>
    <w:p w14:paraId="0FE65738" w14:textId="0745C5D7" w:rsidR="008C645E" w:rsidRPr="009A1DD5" w:rsidRDefault="008C645E" w:rsidP="008C645E">
      <w:pPr>
        <w:rPr>
          <w:sz w:val="24"/>
          <w:szCs w:val="24"/>
          <w:lang w:val="ru-RU"/>
        </w:rPr>
      </w:pPr>
      <w:r w:rsidRPr="009A1DD5">
        <w:rPr>
          <w:sz w:val="24"/>
          <w:szCs w:val="24"/>
          <w:lang w:val="ru-RU"/>
        </w:rPr>
        <w:t>1. Студент</w:t>
      </w:r>
      <w:r w:rsidR="00C73C30" w:rsidRPr="00C73C30">
        <w:rPr>
          <w:sz w:val="24"/>
          <w:szCs w:val="24"/>
          <w:u w:val="single"/>
          <w:lang w:val="ru-RU"/>
        </w:rPr>
        <w:t xml:space="preserve">        Шестакова Валерия Алексеевна</w:t>
      </w:r>
      <w:r w:rsidR="00C73C30">
        <w:rPr>
          <w:sz w:val="24"/>
          <w:szCs w:val="24"/>
          <w:u w:val="single"/>
          <w:lang w:val="ru-RU"/>
        </w:rPr>
        <w:t xml:space="preserve">                     </w:t>
      </w:r>
      <w:r w:rsidRPr="00C73C30">
        <w:rPr>
          <w:sz w:val="24"/>
          <w:szCs w:val="24"/>
          <w:u w:val="single"/>
          <w:lang w:val="ru-RU"/>
        </w:rPr>
        <w:t xml:space="preserve">  </w:t>
      </w:r>
      <w:r w:rsidRPr="009A1DD5">
        <w:rPr>
          <w:sz w:val="24"/>
          <w:szCs w:val="24"/>
          <w:lang w:val="ru-RU"/>
        </w:rPr>
        <w:t>№ группы</w:t>
      </w:r>
      <w:r w:rsidR="00C73C30" w:rsidRPr="00C73C30">
        <w:rPr>
          <w:sz w:val="24"/>
          <w:szCs w:val="24"/>
          <w:u w:val="single"/>
          <w:lang w:val="ru-RU"/>
        </w:rPr>
        <w:t xml:space="preserve">        ИКБ-81          </w:t>
      </w:r>
      <w:r w:rsidR="00C73C30">
        <w:rPr>
          <w:sz w:val="24"/>
          <w:szCs w:val="24"/>
          <w:u w:val="single"/>
          <w:lang w:val="ru-RU"/>
        </w:rPr>
        <w:t xml:space="preserve"> </w:t>
      </w:r>
      <w:r w:rsidR="00C73C30" w:rsidRPr="00C73C30">
        <w:rPr>
          <w:color w:val="FFFFFF" w:themeColor="background1"/>
          <w:sz w:val="24"/>
          <w:szCs w:val="24"/>
          <w:lang w:val="ru-RU"/>
        </w:rPr>
        <w:t>л</w:t>
      </w:r>
    </w:p>
    <w:p w14:paraId="12ACAEB4" w14:textId="77777777" w:rsidR="008C645E" w:rsidRPr="009A1DD5" w:rsidRDefault="008C645E" w:rsidP="008C645E">
      <w:pPr>
        <w:ind w:left="2832"/>
        <w:rPr>
          <w:sz w:val="24"/>
          <w:szCs w:val="24"/>
          <w:vertAlign w:val="superscript"/>
          <w:lang w:val="ru-RU"/>
        </w:rPr>
      </w:pPr>
      <w:r w:rsidRPr="009A1DD5">
        <w:rPr>
          <w:sz w:val="24"/>
          <w:szCs w:val="24"/>
          <w:vertAlign w:val="superscript"/>
          <w:lang w:val="ru-RU"/>
        </w:rPr>
        <w:t xml:space="preserve">      (фамилия, имя, отчество)</w:t>
      </w:r>
    </w:p>
    <w:p w14:paraId="05B6DB14" w14:textId="7396E1EF" w:rsidR="008C645E" w:rsidRPr="00C73C30" w:rsidRDefault="008C645E" w:rsidP="008C645E">
      <w:pPr>
        <w:rPr>
          <w:sz w:val="24"/>
          <w:szCs w:val="24"/>
          <w:u w:val="single"/>
          <w:lang w:val="ru-RU"/>
        </w:rPr>
      </w:pPr>
      <w:r w:rsidRPr="009A1DD5">
        <w:rPr>
          <w:sz w:val="24"/>
          <w:szCs w:val="24"/>
          <w:lang w:val="ru-RU"/>
        </w:rPr>
        <w:t>2. Руководитель</w:t>
      </w:r>
      <w:r w:rsidR="00C73C30" w:rsidRPr="00C73C30">
        <w:rPr>
          <w:sz w:val="24"/>
          <w:szCs w:val="24"/>
          <w:u w:val="single"/>
          <w:lang w:val="ru-RU"/>
        </w:rPr>
        <w:t xml:space="preserve">             Скорых Марк Андреевич, ассистент кафедры ЗСС</w:t>
      </w:r>
      <w:r w:rsidR="00C73C30">
        <w:rPr>
          <w:sz w:val="24"/>
          <w:szCs w:val="24"/>
          <w:u w:val="single"/>
          <w:lang w:val="ru-RU"/>
        </w:rPr>
        <w:t xml:space="preserve">                           </w:t>
      </w:r>
      <w:r w:rsidR="00C73C30" w:rsidRPr="00C73C30">
        <w:rPr>
          <w:color w:val="FFFFFF" w:themeColor="background1"/>
          <w:sz w:val="24"/>
          <w:szCs w:val="24"/>
          <w:u w:val="single"/>
          <w:lang w:val="ru-RU"/>
        </w:rPr>
        <w:t>д</w:t>
      </w:r>
    </w:p>
    <w:p w14:paraId="61F684D9" w14:textId="72DD24DE" w:rsidR="008C645E" w:rsidRPr="00C73C30" w:rsidRDefault="008C645E" w:rsidP="00C73C30">
      <w:pPr>
        <w:ind w:firstLine="708"/>
        <w:jc w:val="center"/>
        <w:rPr>
          <w:sz w:val="24"/>
          <w:szCs w:val="24"/>
          <w:vertAlign w:val="superscript"/>
          <w:lang w:val="ru-RU"/>
        </w:rPr>
      </w:pPr>
      <w:r w:rsidRPr="009A1DD5">
        <w:rPr>
          <w:sz w:val="24"/>
          <w:szCs w:val="24"/>
          <w:vertAlign w:val="superscript"/>
          <w:lang w:val="ru-RU"/>
        </w:rPr>
        <w:t xml:space="preserve"> (фамилия, имя, отчество, должность, уч. степень и звание)</w:t>
      </w:r>
    </w:p>
    <w:p w14:paraId="49535990" w14:textId="1F5C101C" w:rsidR="008C645E" w:rsidRPr="00C73C30" w:rsidRDefault="008C645E" w:rsidP="008C645E">
      <w:pPr>
        <w:rPr>
          <w:sz w:val="24"/>
          <w:szCs w:val="24"/>
          <w:u w:val="single"/>
          <w:lang w:val="ru-RU"/>
        </w:rPr>
      </w:pPr>
      <w:r w:rsidRPr="009A1DD5">
        <w:rPr>
          <w:sz w:val="24"/>
          <w:szCs w:val="24"/>
          <w:lang w:val="ru-RU"/>
        </w:rPr>
        <w:t>3. Квалификация</w:t>
      </w:r>
      <w:r w:rsidR="00C73C30" w:rsidRPr="002C46E3">
        <w:rPr>
          <w:sz w:val="24"/>
          <w:szCs w:val="24"/>
          <w:u w:val="single"/>
          <w:lang w:val="ru-RU"/>
        </w:rPr>
        <w:t xml:space="preserve">                                              </w:t>
      </w:r>
      <w:r w:rsidR="00C73C30" w:rsidRPr="00C73C30">
        <w:rPr>
          <w:sz w:val="24"/>
          <w:szCs w:val="24"/>
          <w:u w:val="single"/>
          <w:lang w:val="ru-RU"/>
        </w:rPr>
        <w:t>Бакалавр</w:t>
      </w:r>
      <w:r w:rsidR="002C46E3">
        <w:rPr>
          <w:sz w:val="24"/>
          <w:szCs w:val="24"/>
          <w:u w:val="single"/>
          <w:lang w:val="ru-RU"/>
        </w:rPr>
        <w:t xml:space="preserve">                                                               </w:t>
      </w:r>
      <w:r w:rsidR="002C46E3" w:rsidRPr="002C46E3">
        <w:rPr>
          <w:color w:val="FFFFFF" w:themeColor="background1"/>
          <w:sz w:val="24"/>
          <w:szCs w:val="24"/>
          <w:u w:val="single"/>
          <w:lang w:val="ru-RU"/>
        </w:rPr>
        <w:t>д</w:t>
      </w:r>
    </w:p>
    <w:p w14:paraId="1D9FD643" w14:textId="77777777" w:rsidR="008C645E" w:rsidRPr="009A1DD5" w:rsidRDefault="008C645E" w:rsidP="008C645E">
      <w:pPr>
        <w:ind w:firstLine="708"/>
        <w:jc w:val="center"/>
        <w:rPr>
          <w:sz w:val="24"/>
          <w:szCs w:val="24"/>
          <w:vertAlign w:val="superscript"/>
          <w:lang w:val="ru-RU"/>
        </w:rPr>
      </w:pPr>
      <w:r w:rsidRPr="009A1DD5">
        <w:rPr>
          <w:sz w:val="24"/>
          <w:szCs w:val="24"/>
          <w:vertAlign w:val="superscript"/>
          <w:lang w:val="ru-RU"/>
        </w:rPr>
        <w:t xml:space="preserve">                   (наимено</w:t>
      </w:r>
      <w:r>
        <w:rPr>
          <w:sz w:val="24"/>
          <w:szCs w:val="24"/>
          <w:vertAlign w:val="superscript"/>
          <w:lang w:val="ru-RU"/>
        </w:rPr>
        <w:t>вание в соответствии с ФГОС ВО</w:t>
      </w:r>
      <w:r w:rsidRPr="009A1DD5">
        <w:rPr>
          <w:sz w:val="24"/>
          <w:szCs w:val="24"/>
          <w:vertAlign w:val="superscript"/>
          <w:lang w:val="ru-RU"/>
        </w:rPr>
        <w:t>)</w:t>
      </w:r>
    </w:p>
    <w:p w14:paraId="17EB7FDD" w14:textId="49554852" w:rsidR="002C46E3" w:rsidRDefault="008C645E" w:rsidP="002C46E3">
      <w:pPr>
        <w:rPr>
          <w:bCs/>
          <w:color w:val="FFFFFF" w:themeColor="background1"/>
          <w:sz w:val="24"/>
          <w:szCs w:val="24"/>
          <w:u w:val="single"/>
          <w:lang w:val="ru-RU"/>
        </w:rPr>
      </w:pPr>
      <w:r>
        <w:rPr>
          <w:sz w:val="24"/>
          <w:szCs w:val="24"/>
          <w:lang w:val="ru-RU"/>
        </w:rPr>
        <w:t>4</w:t>
      </w:r>
      <w:r w:rsidRPr="009A1DD5">
        <w:rPr>
          <w:sz w:val="24"/>
          <w:szCs w:val="24"/>
          <w:lang w:val="ru-RU"/>
        </w:rPr>
        <w:t>. Тема ВКР</w:t>
      </w:r>
      <w:r w:rsidRPr="002C46E3">
        <w:rPr>
          <w:sz w:val="24"/>
          <w:szCs w:val="24"/>
          <w:u w:val="single"/>
          <w:lang w:val="ru-RU"/>
        </w:rPr>
        <w:t xml:space="preserve"> </w:t>
      </w:r>
      <w:r w:rsidR="002C46E3" w:rsidRPr="002C46E3">
        <w:rPr>
          <w:sz w:val="24"/>
          <w:szCs w:val="24"/>
          <w:u w:val="single"/>
          <w:lang w:val="ru-RU"/>
        </w:rPr>
        <w:t xml:space="preserve">   </w:t>
      </w:r>
      <w:r w:rsidR="002C46E3" w:rsidRPr="00F60AC2">
        <w:rPr>
          <w:bCs/>
          <w:sz w:val="24"/>
          <w:szCs w:val="24"/>
          <w:u w:val="single"/>
          <w:lang w:val="ru-RU"/>
        </w:rPr>
        <w:t>Разработка комплекса лабораторных работ по обнаружению</w:t>
      </w:r>
      <w:r w:rsidR="002C46E3">
        <w:rPr>
          <w:bCs/>
          <w:sz w:val="24"/>
          <w:szCs w:val="24"/>
          <w:u w:val="single"/>
          <w:lang w:val="ru-RU"/>
        </w:rPr>
        <w:t xml:space="preserve"> </w:t>
      </w:r>
      <w:r w:rsidR="002C46E3" w:rsidRPr="00F60AC2">
        <w:rPr>
          <w:bCs/>
          <w:sz w:val="24"/>
          <w:szCs w:val="24"/>
          <w:u w:val="single"/>
          <w:lang w:val="ru-RU"/>
        </w:rPr>
        <w:t>компьютерных атак при помощи анализатора сетевых пакетов Packetbeat</w:t>
      </w:r>
      <w:r w:rsidR="002C46E3">
        <w:rPr>
          <w:bCs/>
          <w:sz w:val="24"/>
          <w:szCs w:val="24"/>
          <w:u w:val="single"/>
          <w:lang w:val="ru-RU"/>
        </w:rPr>
        <w:t xml:space="preserve">                                                       </w:t>
      </w:r>
      <w:r w:rsidR="002C46E3" w:rsidRPr="002C46E3">
        <w:rPr>
          <w:bCs/>
          <w:color w:val="FFFFFF" w:themeColor="background1"/>
          <w:sz w:val="24"/>
          <w:szCs w:val="24"/>
          <w:u w:val="single"/>
          <w:lang w:val="ru-RU"/>
        </w:rPr>
        <w:t>л</w:t>
      </w:r>
    </w:p>
    <w:p w14:paraId="57B18E12" w14:textId="5BA7B63E" w:rsidR="00A37A08" w:rsidRPr="00B70EA2" w:rsidRDefault="00A37A08" w:rsidP="002C46E3">
      <w:pPr>
        <w:rPr>
          <w:bCs/>
          <w:color w:val="FFFFFF" w:themeColor="background1"/>
          <w:sz w:val="24"/>
          <w:szCs w:val="24"/>
          <w:lang w:val="ru-RU"/>
        </w:rPr>
      </w:pPr>
      <w:r w:rsidRPr="00461064">
        <w:rPr>
          <w:bCs/>
          <w:color w:val="FFFFFF" w:themeColor="background1"/>
          <w:sz w:val="24"/>
          <w:szCs w:val="24"/>
          <w:u w:val="single"/>
        </w:rPr>
        <w:t>h</w:t>
      </w:r>
      <w:r w:rsidRPr="00B70EA2">
        <w:rPr>
          <w:bCs/>
          <w:color w:val="000000" w:themeColor="text1"/>
          <w:sz w:val="24"/>
          <w:szCs w:val="24"/>
          <w:u w:val="single"/>
          <w:lang w:val="ru-RU"/>
        </w:rPr>
        <w:t xml:space="preserve">                                                                                                                                                      </w:t>
      </w:r>
      <w:r w:rsidR="00461064" w:rsidRPr="00B70EA2">
        <w:rPr>
          <w:bCs/>
          <w:color w:val="000000" w:themeColor="text1"/>
          <w:sz w:val="24"/>
          <w:szCs w:val="24"/>
          <w:u w:val="single"/>
          <w:lang w:val="ru-RU"/>
        </w:rPr>
        <w:t xml:space="preserve"> </w:t>
      </w:r>
      <w:r w:rsidRPr="00A37A08">
        <w:rPr>
          <w:bCs/>
          <w:color w:val="FFFFFF" w:themeColor="background1"/>
          <w:sz w:val="24"/>
          <w:szCs w:val="24"/>
        </w:rPr>
        <w:t>h</w:t>
      </w:r>
    </w:p>
    <w:p w14:paraId="67C451EC" w14:textId="77777777" w:rsidR="002C46E3" w:rsidRPr="00A37A08" w:rsidRDefault="002C46E3" w:rsidP="002C46E3">
      <w:pPr>
        <w:rPr>
          <w:sz w:val="24"/>
          <w:szCs w:val="24"/>
          <w:lang w:val="ru-RU"/>
        </w:rPr>
      </w:pPr>
    </w:p>
    <w:p w14:paraId="30EB6712" w14:textId="22266FF0" w:rsidR="008C645E" w:rsidRPr="009A1DD5" w:rsidRDefault="008C645E" w:rsidP="008C645E">
      <w:pPr>
        <w:rPr>
          <w:sz w:val="24"/>
          <w:szCs w:val="24"/>
          <w:lang w:val="ru-RU"/>
        </w:rPr>
      </w:pPr>
      <w:r w:rsidRPr="009A1DD5">
        <w:rPr>
          <w:sz w:val="24"/>
          <w:szCs w:val="24"/>
          <w:lang w:val="ru-RU"/>
        </w:rPr>
        <w:t>утверждена приказом ректора университета от «</w:t>
      </w:r>
      <w:r w:rsidR="007E412C" w:rsidRPr="007E412C">
        <w:rPr>
          <w:sz w:val="24"/>
          <w:szCs w:val="24"/>
          <w:u w:val="single"/>
          <w:lang w:val="ru-RU"/>
        </w:rPr>
        <w:t xml:space="preserve">  15  </w:t>
      </w:r>
      <w:r w:rsidRPr="009A1DD5">
        <w:rPr>
          <w:sz w:val="24"/>
          <w:szCs w:val="24"/>
          <w:lang w:val="ru-RU"/>
        </w:rPr>
        <w:t>»</w:t>
      </w:r>
      <w:r w:rsidR="007E412C" w:rsidRPr="007E412C">
        <w:rPr>
          <w:sz w:val="24"/>
          <w:szCs w:val="24"/>
          <w:u w:val="single"/>
          <w:lang w:val="ru-RU"/>
        </w:rPr>
        <w:t xml:space="preserve">            04               </w:t>
      </w:r>
      <w:r w:rsidRPr="009A1DD5">
        <w:rPr>
          <w:sz w:val="24"/>
          <w:szCs w:val="24"/>
          <w:lang w:val="ru-RU"/>
        </w:rPr>
        <w:t>20</w:t>
      </w:r>
      <w:r w:rsidR="007E412C">
        <w:rPr>
          <w:sz w:val="24"/>
          <w:szCs w:val="24"/>
          <w:lang w:val="ru-RU"/>
        </w:rPr>
        <w:t>22</w:t>
      </w:r>
      <w:r w:rsidRPr="009A1DD5">
        <w:rPr>
          <w:sz w:val="24"/>
          <w:szCs w:val="24"/>
          <w:lang w:val="ru-RU"/>
        </w:rPr>
        <w:t xml:space="preserve"> г. №</w:t>
      </w:r>
      <w:r w:rsidR="007E412C" w:rsidRPr="007E412C">
        <w:rPr>
          <w:sz w:val="24"/>
          <w:szCs w:val="24"/>
          <w:u w:val="single"/>
          <w:lang w:val="ru-RU"/>
        </w:rPr>
        <w:t xml:space="preserve">   </w:t>
      </w:r>
      <w:r w:rsidRPr="007E412C">
        <w:rPr>
          <w:sz w:val="24"/>
          <w:szCs w:val="24"/>
          <w:u w:val="single"/>
          <w:lang w:val="ru-RU"/>
        </w:rPr>
        <w:t xml:space="preserve"> </w:t>
      </w:r>
      <w:r w:rsidR="007C263A" w:rsidRPr="007E412C">
        <w:rPr>
          <w:sz w:val="24"/>
          <w:szCs w:val="24"/>
          <w:u w:val="single"/>
          <w:lang w:val="ru-RU"/>
        </w:rPr>
        <w:t>418</w:t>
      </w:r>
      <w:r w:rsidR="007E412C" w:rsidRPr="007E412C">
        <w:rPr>
          <w:sz w:val="24"/>
          <w:szCs w:val="24"/>
          <w:u w:val="single"/>
          <w:lang w:val="ru-RU"/>
        </w:rPr>
        <w:t>/кс</w:t>
      </w:r>
    </w:p>
    <w:p w14:paraId="51DDD9A1" w14:textId="77777777" w:rsidR="008C645E" w:rsidRDefault="008C645E" w:rsidP="008C645E">
      <w:pPr>
        <w:rPr>
          <w:sz w:val="24"/>
          <w:szCs w:val="24"/>
          <w:lang w:val="ru-RU"/>
        </w:rPr>
      </w:pPr>
    </w:p>
    <w:p w14:paraId="55B61031" w14:textId="77777777" w:rsidR="00BD0A31" w:rsidRDefault="00BD0A31" w:rsidP="008C645E">
      <w:pPr>
        <w:rPr>
          <w:sz w:val="24"/>
          <w:szCs w:val="24"/>
          <w:lang w:val="ru-RU"/>
        </w:rPr>
      </w:pPr>
    </w:p>
    <w:p w14:paraId="4497FF2B" w14:textId="77777777" w:rsidR="00BD0A31" w:rsidRDefault="00BD0A31" w:rsidP="008C645E">
      <w:pPr>
        <w:rPr>
          <w:sz w:val="24"/>
          <w:szCs w:val="24"/>
          <w:lang w:val="ru-RU"/>
        </w:rPr>
      </w:pPr>
    </w:p>
    <w:p w14:paraId="1624E685" w14:textId="77777777" w:rsidR="00BD0A31" w:rsidRDefault="00BD0A31" w:rsidP="008C645E">
      <w:pPr>
        <w:rPr>
          <w:sz w:val="24"/>
          <w:szCs w:val="24"/>
          <w:lang w:val="ru-RU"/>
        </w:rPr>
      </w:pPr>
    </w:p>
    <w:p w14:paraId="20AC4440" w14:textId="77777777" w:rsidR="00BD0A31" w:rsidRDefault="00BD0A31" w:rsidP="008C645E">
      <w:pPr>
        <w:rPr>
          <w:sz w:val="24"/>
          <w:szCs w:val="24"/>
          <w:lang w:val="ru-RU"/>
        </w:rPr>
      </w:pPr>
    </w:p>
    <w:p w14:paraId="1516B88F" w14:textId="4C075FCF" w:rsidR="005738D2" w:rsidRDefault="008C645E" w:rsidP="001B65C8">
      <w:pPr>
        <w:rPr>
          <w:sz w:val="24"/>
          <w:szCs w:val="24"/>
          <w:u w:val="single"/>
          <w:lang w:val="ru-RU"/>
        </w:rPr>
      </w:pPr>
      <w:r>
        <w:rPr>
          <w:sz w:val="24"/>
          <w:szCs w:val="24"/>
          <w:lang w:val="ru-RU"/>
        </w:rPr>
        <w:t>5</w:t>
      </w:r>
      <w:r w:rsidRPr="009A1DD5">
        <w:rPr>
          <w:sz w:val="24"/>
          <w:szCs w:val="24"/>
          <w:lang w:val="ru-RU"/>
        </w:rPr>
        <w:t>. Исходные данные (тех</w:t>
      </w:r>
      <w:r w:rsidR="001B65C8">
        <w:rPr>
          <w:sz w:val="24"/>
          <w:szCs w:val="24"/>
          <w:lang w:val="ru-RU"/>
        </w:rPr>
        <w:t>нические требования):</w:t>
      </w:r>
      <w:r w:rsidR="001B65C8" w:rsidRPr="00111D3F">
        <w:rPr>
          <w:sz w:val="24"/>
          <w:szCs w:val="24"/>
          <w:u w:val="single"/>
          <w:lang w:val="ru-RU"/>
        </w:rPr>
        <w:t xml:space="preserve"> виртуальная машина с предустановленной операционной системой </w:t>
      </w:r>
      <w:r w:rsidR="001B65C8" w:rsidRPr="00111D3F">
        <w:rPr>
          <w:sz w:val="24"/>
          <w:szCs w:val="24"/>
          <w:u w:val="single"/>
        </w:rPr>
        <w:t>Ubuntu</w:t>
      </w:r>
      <w:r w:rsidR="001B65C8" w:rsidRPr="00111D3F">
        <w:rPr>
          <w:sz w:val="24"/>
          <w:szCs w:val="24"/>
          <w:u w:val="single"/>
          <w:lang w:val="ru-RU"/>
        </w:rPr>
        <w:t>,</w:t>
      </w:r>
      <w:r w:rsidR="00DE5BC0">
        <w:rPr>
          <w:sz w:val="24"/>
          <w:szCs w:val="24"/>
          <w:u w:val="single"/>
          <w:lang w:val="ru-RU"/>
        </w:rPr>
        <w:t xml:space="preserve"> доступ в Интернет, </w:t>
      </w:r>
      <w:r w:rsidR="00DE5BC0">
        <w:rPr>
          <w:sz w:val="24"/>
          <w:szCs w:val="24"/>
          <w:u w:val="single"/>
        </w:rPr>
        <w:t>VPN</w:t>
      </w:r>
      <w:r w:rsidR="00DE5BC0">
        <w:rPr>
          <w:sz w:val="24"/>
          <w:szCs w:val="24"/>
          <w:u w:val="single"/>
          <w:lang w:val="ru-RU"/>
        </w:rPr>
        <w:t>,</w:t>
      </w:r>
      <w:r w:rsidR="00D13E83">
        <w:rPr>
          <w:sz w:val="24"/>
          <w:szCs w:val="24"/>
          <w:u w:val="single"/>
          <w:lang w:val="ru-RU"/>
        </w:rPr>
        <w:t xml:space="preserve"> </w:t>
      </w:r>
      <w:r w:rsidR="00D13E83">
        <w:rPr>
          <w:sz w:val="24"/>
          <w:szCs w:val="24"/>
          <w:u w:val="single"/>
        </w:rPr>
        <w:t>CPU</w:t>
      </w:r>
      <w:r w:rsidR="00D13E83" w:rsidRPr="00D13E83">
        <w:rPr>
          <w:sz w:val="24"/>
          <w:szCs w:val="24"/>
          <w:u w:val="single"/>
          <w:lang w:val="ru-RU"/>
        </w:rPr>
        <w:t xml:space="preserve"> 4</w:t>
      </w:r>
      <w:r w:rsidR="00D13E83">
        <w:rPr>
          <w:sz w:val="24"/>
          <w:szCs w:val="24"/>
          <w:u w:val="single"/>
          <w:lang w:val="ru-RU"/>
        </w:rPr>
        <w:t xml:space="preserve">+, </w:t>
      </w:r>
      <w:r w:rsidR="00207200" w:rsidRPr="00207200">
        <w:rPr>
          <w:sz w:val="24"/>
          <w:szCs w:val="24"/>
          <w:u w:val="single"/>
          <w:lang w:val="ru-RU"/>
        </w:rPr>
        <w:t>RAM 8</w:t>
      </w:r>
      <w:r w:rsidR="00207200">
        <w:rPr>
          <w:sz w:val="24"/>
          <w:szCs w:val="24"/>
          <w:u w:val="single"/>
          <w:lang w:val="ru-RU"/>
        </w:rPr>
        <w:t xml:space="preserve"> </w:t>
      </w:r>
      <w:r w:rsidR="00207200">
        <w:rPr>
          <w:sz w:val="24"/>
          <w:szCs w:val="24"/>
          <w:u w:val="single"/>
        </w:rPr>
        <w:t>Gb</w:t>
      </w:r>
      <w:r w:rsidR="00461064" w:rsidRPr="00461064">
        <w:rPr>
          <w:sz w:val="24"/>
          <w:szCs w:val="24"/>
          <w:u w:val="single"/>
          <w:lang w:val="ru-RU"/>
        </w:rPr>
        <w:t xml:space="preserve">                     </w:t>
      </w:r>
      <w:r w:rsidR="00461064" w:rsidRPr="00461064">
        <w:rPr>
          <w:color w:val="FFFFFF" w:themeColor="background1"/>
          <w:sz w:val="24"/>
          <w:szCs w:val="24"/>
          <w:u w:val="single"/>
        </w:rPr>
        <w:t>l</w:t>
      </w:r>
    </w:p>
    <w:p w14:paraId="255F4D87" w14:textId="1B6A3D15" w:rsidR="005738D2" w:rsidRPr="00B70EA2" w:rsidRDefault="00BD0A31" w:rsidP="001B65C8">
      <w:pPr>
        <w:rPr>
          <w:sz w:val="24"/>
          <w:szCs w:val="24"/>
          <w:u w:val="single"/>
          <w:lang w:val="ru-RU"/>
          <w:rPrChange w:id="1" w:author="root" w:date="2022-05-29T21:50:00Z">
            <w:rPr>
              <w:sz w:val="24"/>
              <w:szCs w:val="24"/>
              <w:u w:val="single"/>
            </w:rPr>
          </w:rPrChange>
        </w:rPr>
      </w:pPr>
      <w:r w:rsidRPr="00F71A9A">
        <w:rPr>
          <w:sz w:val="24"/>
          <w:szCs w:val="24"/>
          <w:u w:val="single"/>
          <w:lang w:val="ru-RU"/>
        </w:rPr>
        <w:t xml:space="preserve">                                                                                                                                                          </w:t>
      </w:r>
      <w:r w:rsidRPr="00B70EA2">
        <w:rPr>
          <w:color w:val="FFFFFF" w:themeColor="background1"/>
          <w:sz w:val="24"/>
          <w:szCs w:val="24"/>
          <w:u w:val="single"/>
          <w:lang w:val="ru-RU"/>
          <w:rPrChange w:id="2" w:author="root" w:date="2022-05-29T21:50:00Z">
            <w:rPr>
              <w:color w:val="FFFFFF" w:themeColor="background1"/>
              <w:sz w:val="24"/>
              <w:szCs w:val="24"/>
              <w:u w:val="single"/>
            </w:rPr>
          </w:rPrChange>
        </w:rPr>
        <w:t>;</w:t>
      </w:r>
    </w:p>
    <w:p w14:paraId="542E03FE" w14:textId="77777777" w:rsidR="005738D2" w:rsidRDefault="005738D2" w:rsidP="001B65C8">
      <w:pPr>
        <w:rPr>
          <w:sz w:val="24"/>
          <w:szCs w:val="24"/>
          <w:u w:val="single"/>
          <w:lang w:val="ru-RU"/>
        </w:rPr>
      </w:pPr>
    </w:p>
    <w:p w14:paraId="045BF9D9" w14:textId="77777777" w:rsidR="005738D2" w:rsidRDefault="005738D2" w:rsidP="001B65C8">
      <w:pPr>
        <w:rPr>
          <w:sz w:val="24"/>
          <w:szCs w:val="24"/>
          <w:u w:val="single"/>
          <w:lang w:val="ru-RU"/>
        </w:rPr>
      </w:pPr>
    </w:p>
    <w:p w14:paraId="578CB3C0" w14:textId="77777777" w:rsidR="005738D2" w:rsidRDefault="005738D2" w:rsidP="001B65C8">
      <w:pPr>
        <w:rPr>
          <w:sz w:val="24"/>
          <w:szCs w:val="24"/>
          <w:u w:val="single"/>
          <w:lang w:val="ru-RU"/>
        </w:rPr>
      </w:pPr>
    </w:p>
    <w:p w14:paraId="2C6177FF" w14:textId="23B301F8" w:rsidR="008C645E" w:rsidRPr="00111D3F" w:rsidRDefault="00DE5BC0" w:rsidP="001B65C8">
      <w:pPr>
        <w:rPr>
          <w:sz w:val="24"/>
          <w:szCs w:val="24"/>
          <w:u w:val="single"/>
          <w:lang w:val="ru-RU"/>
        </w:rPr>
      </w:pPr>
      <w:r>
        <w:rPr>
          <w:sz w:val="24"/>
          <w:szCs w:val="24"/>
          <w:u w:val="single"/>
          <w:lang w:val="ru-RU"/>
        </w:rPr>
        <w:t xml:space="preserve"> </w:t>
      </w:r>
      <w:r w:rsidR="001B65C8" w:rsidRPr="00111D3F">
        <w:rPr>
          <w:sz w:val="24"/>
          <w:szCs w:val="24"/>
          <w:u w:val="single"/>
          <w:lang w:val="ru-RU"/>
        </w:rPr>
        <w:t xml:space="preserve"> </w:t>
      </w:r>
    </w:p>
    <w:p w14:paraId="32454E79" w14:textId="77777777" w:rsidR="008C645E" w:rsidRPr="009A1DD5" w:rsidRDefault="008C645E" w:rsidP="008C645E">
      <w:pPr>
        <w:rPr>
          <w:sz w:val="24"/>
          <w:szCs w:val="24"/>
          <w:lang w:val="ru-RU"/>
        </w:rPr>
      </w:pPr>
    </w:p>
    <w:p w14:paraId="27E053D2" w14:textId="77777777" w:rsidR="008C645E" w:rsidRPr="009A1DD5" w:rsidRDefault="008C645E" w:rsidP="008C645E">
      <w:pPr>
        <w:rPr>
          <w:sz w:val="24"/>
          <w:szCs w:val="24"/>
          <w:lang w:val="ru-RU"/>
        </w:rPr>
      </w:pPr>
      <w:r>
        <w:rPr>
          <w:sz w:val="24"/>
          <w:szCs w:val="24"/>
          <w:lang w:val="ru-RU"/>
        </w:rPr>
        <w:t>6</w:t>
      </w:r>
      <w:r w:rsidRPr="009A1DD5">
        <w:rPr>
          <w:sz w:val="24"/>
          <w:szCs w:val="24"/>
          <w:lang w:val="ru-RU"/>
        </w:rPr>
        <w:t xml:space="preserve">. Содержание работы (анализ состояния проблемы, проведение исследований, разработка, расчеты параметров, экономическое обоснование и др.) </w:t>
      </w:r>
    </w:p>
    <w:p w14:paraId="63FC6D4A" w14:textId="05C4A85C" w:rsidR="008C645E" w:rsidRPr="001A5C4D" w:rsidRDefault="00693D77" w:rsidP="008C645E">
      <w:pPr>
        <w:rPr>
          <w:sz w:val="24"/>
          <w:szCs w:val="24"/>
          <w:u w:val="single"/>
          <w:lang w:val="ru-RU"/>
        </w:rPr>
      </w:pPr>
      <w:r w:rsidRPr="001A5C4D">
        <w:rPr>
          <w:sz w:val="24"/>
          <w:szCs w:val="24"/>
          <w:u w:val="single"/>
          <w:lang w:val="ru-RU"/>
        </w:rPr>
        <w:t>КОМПЬЮТЕРНЫЕ АТАКИ И СРЕДСТВА АНАЛИЗА ТРАФИКА</w:t>
      </w:r>
      <w:r w:rsidR="001A5C4D" w:rsidRPr="001A5C4D">
        <w:rPr>
          <w:sz w:val="24"/>
          <w:szCs w:val="24"/>
          <w:u w:val="single"/>
          <w:lang w:val="ru-RU"/>
        </w:rPr>
        <w:t xml:space="preserve">                                      </w:t>
      </w:r>
      <w:r w:rsidR="001A5C4D" w:rsidRPr="001A5C4D">
        <w:rPr>
          <w:color w:val="FFFFFF" w:themeColor="background1"/>
          <w:sz w:val="24"/>
          <w:szCs w:val="24"/>
          <w:u w:val="single"/>
        </w:rPr>
        <w:t>k</w:t>
      </w:r>
    </w:p>
    <w:p w14:paraId="25F67DF3" w14:textId="3AA76EC0" w:rsidR="001A5C4D" w:rsidRPr="001A5C4D" w:rsidRDefault="001A5C4D" w:rsidP="008C645E">
      <w:pPr>
        <w:rPr>
          <w:sz w:val="24"/>
          <w:szCs w:val="24"/>
          <w:u w:val="single"/>
          <w:lang w:val="ru-RU"/>
        </w:rPr>
      </w:pPr>
      <w:r w:rsidRPr="001A5C4D">
        <w:rPr>
          <w:sz w:val="24"/>
          <w:szCs w:val="24"/>
          <w:u w:val="single"/>
          <w:lang w:val="ru-RU"/>
        </w:rPr>
        <w:t xml:space="preserve">РЕАЛИЗАЦИЯ ЛАБОРАТОРНОГО СТЕНДА                                                                          </w:t>
      </w:r>
      <w:r w:rsidRPr="001A5C4D">
        <w:rPr>
          <w:color w:val="FFFFFF" w:themeColor="background1"/>
          <w:sz w:val="24"/>
          <w:szCs w:val="24"/>
          <w:u w:val="single"/>
        </w:rPr>
        <w:t>k</w:t>
      </w:r>
    </w:p>
    <w:p w14:paraId="073DBB93" w14:textId="44507EF6" w:rsidR="001A5C4D" w:rsidRPr="001A5C4D" w:rsidRDefault="001A5C4D" w:rsidP="008C645E">
      <w:pPr>
        <w:rPr>
          <w:sz w:val="24"/>
          <w:szCs w:val="24"/>
          <w:u w:val="single"/>
          <w:lang w:val="ru-RU"/>
        </w:rPr>
      </w:pPr>
      <w:r w:rsidRPr="001A5C4D">
        <w:rPr>
          <w:sz w:val="24"/>
          <w:szCs w:val="24"/>
          <w:u w:val="single"/>
          <w:lang w:val="ru-RU"/>
        </w:rPr>
        <w:t xml:space="preserve">РАЗРАБОТКА ЛАБОРАТОРНЫХ РАБОТ                                                                                </w:t>
      </w:r>
      <w:r w:rsidRPr="001A5C4D">
        <w:rPr>
          <w:color w:val="FFFFFF" w:themeColor="background1"/>
          <w:sz w:val="24"/>
          <w:szCs w:val="24"/>
          <w:u w:val="single"/>
        </w:rPr>
        <w:t>k</w:t>
      </w:r>
    </w:p>
    <w:p w14:paraId="43CCE192" w14:textId="77777777" w:rsidR="001A5C4D" w:rsidRDefault="001A5C4D" w:rsidP="008C645E">
      <w:pPr>
        <w:rPr>
          <w:sz w:val="24"/>
          <w:szCs w:val="24"/>
          <w:lang w:val="ru-RU"/>
        </w:rPr>
      </w:pPr>
    </w:p>
    <w:p w14:paraId="263E4C7B" w14:textId="4EB39539" w:rsidR="00C73C30" w:rsidRDefault="00C73C30" w:rsidP="008C645E">
      <w:pPr>
        <w:rPr>
          <w:sz w:val="24"/>
          <w:szCs w:val="24"/>
          <w:lang w:val="ru-RU"/>
        </w:rPr>
      </w:pPr>
    </w:p>
    <w:p w14:paraId="5A707C54" w14:textId="285E8D71" w:rsidR="00C73C30" w:rsidRDefault="00C73C30" w:rsidP="008C645E">
      <w:pPr>
        <w:rPr>
          <w:sz w:val="24"/>
          <w:szCs w:val="24"/>
          <w:lang w:val="ru-RU"/>
        </w:rPr>
      </w:pPr>
    </w:p>
    <w:p w14:paraId="6D48A168" w14:textId="77777777" w:rsidR="000A3DEF" w:rsidRDefault="000A3DEF" w:rsidP="008C645E">
      <w:pPr>
        <w:rPr>
          <w:sz w:val="24"/>
          <w:szCs w:val="24"/>
          <w:lang w:val="ru-RU"/>
        </w:rPr>
      </w:pPr>
    </w:p>
    <w:p w14:paraId="65F98D17" w14:textId="185BB820" w:rsidR="008C645E" w:rsidRDefault="008C645E" w:rsidP="008C645E">
      <w:pPr>
        <w:rPr>
          <w:sz w:val="24"/>
          <w:szCs w:val="24"/>
          <w:lang w:val="ru-RU"/>
        </w:rPr>
      </w:pPr>
      <w:r>
        <w:rPr>
          <w:sz w:val="24"/>
          <w:szCs w:val="24"/>
          <w:lang w:val="ru-RU"/>
        </w:rPr>
        <w:t>7</w:t>
      </w:r>
      <w:r w:rsidRPr="009A1DD5">
        <w:rPr>
          <w:sz w:val="24"/>
          <w:szCs w:val="24"/>
          <w:lang w:val="ru-RU"/>
        </w:rPr>
        <w:t>. Вид отчетных материалов, представляемых в ГЭК (</w:t>
      </w:r>
      <w:r w:rsidRPr="00710B5D">
        <w:rPr>
          <w:sz w:val="24"/>
          <w:szCs w:val="24"/>
          <w:lang w:val="ru-RU"/>
        </w:rPr>
        <w:t>пояснительная записка</w:t>
      </w:r>
      <w:r w:rsidRPr="009A1DD5">
        <w:rPr>
          <w:sz w:val="24"/>
          <w:szCs w:val="24"/>
          <w:lang w:val="ru-RU"/>
        </w:rPr>
        <w:t xml:space="preserve">, перечень, графического материала, отчет о НИР, технический проект, </w:t>
      </w:r>
      <w:r w:rsidRPr="00D566B8">
        <w:rPr>
          <w:sz w:val="24"/>
          <w:szCs w:val="24"/>
          <w:lang w:val="ru-RU"/>
        </w:rPr>
        <w:t>образцы</w:t>
      </w:r>
      <w:r w:rsidRPr="009A1DD5">
        <w:rPr>
          <w:sz w:val="24"/>
          <w:szCs w:val="24"/>
          <w:lang w:val="ru-RU"/>
        </w:rPr>
        <w:t xml:space="preserve"> и др.):</w:t>
      </w:r>
      <w:r>
        <w:rPr>
          <w:sz w:val="24"/>
          <w:szCs w:val="24"/>
          <w:lang w:val="ru-RU"/>
        </w:rPr>
        <w:t xml:space="preserve"> </w:t>
      </w:r>
    </w:p>
    <w:p w14:paraId="11B36BEF" w14:textId="28F730A7" w:rsidR="002C46E3" w:rsidRPr="002C46E3" w:rsidRDefault="002C46E3" w:rsidP="008C645E">
      <w:pPr>
        <w:rPr>
          <w:sz w:val="24"/>
          <w:szCs w:val="24"/>
          <w:u w:val="single"/>
          <w:lang w:val="ru-RU"/>
        </w:rPr>
      </w:pPr>
      <w:r w:rsidRPr="002C46E3">
        <w:rPr>
          <w:sz w:val="24"/>
          <w:szCs w:val="24"/>
          <w:u w:val="single"/>
          <w:lang w:val="ru-RU"/>
        </w:rPr>
        <w:t>1. Пояснительная записка</w:t>
      </w:r>
      <w:r>
        <w:rPr>
          <w:sz w:val="24"/>
          <w:szCs w:val="24"/>
          <w:u w:val="single"/>
          <w:lang w:val="ru-RU"/>
        </w:rPr>
        <w:t xml:space="preserve">                                                                                                          </w:t>
      </w:r>
      <w:r w:rsidR="007C263A">
        <w:rPr>
          <w:sz w:val="24"/>
          <w:szCs w:val="24"/>
          <w:u w:val="single"/>
          <w:lang w:val="ru-RU"/>
        </w:rPr>
        <w:t xml:space="preserve">   </w:t>
      </w:r>
      <w:r w:rsidRPr="007C263A">
        <w:rPr>
          <w:color w:val="FFFFFF" w:themeColor="background1"/>
          <w:sz w:val="24"/>
          <w:szCs w:val="24"/>
          <w:u w:val="single"/>
          <w:lang w:val="ru-RU"/>
        </w:rPr>
        <w:t>п</w:t>
      </w:r>
    </w:p>
    <w:p w14:paraId="1C1B0849" w14:textId="5B2A68EA" w:rsidR="002C46E3" w:rsidRPr="002C46E3" w:rsidRDefault="002C46E3" w:rsidP="008C645E">
      <w:pPr>
        <w:rPr>
          <w:sz w:val="24"/>
          <w:szCs w:val="24"/>
          <w:u w:val="single"/>
          <w:lang w:val="ru-RU"/>
        </w:rPr>
      </w:pPr>
      <w:r w:rsidRPr="002C46E3">
        <w:rPr>
          <w:sz w:val="24"/>
          <w:szCs w:val="24"/>
          <w:u w:val="single"/>
          <w:lang w:val="ru-RU"/>
        </w:rPr>
        <w:t>2. Презентация</w:t>
      </w:r>
      <w:r w:rsidR="007C263A">
        <w:rPr>
          <w:sz w:val="24"/>
          <w:szCs w:val="24"/>
          <w:u w:val="single"/>
          <w:lang w:val="ru-RU"/>
        </w:rPr>
        <w:t xml:space="preserve">                                                                                                                                </w:t>
      </w:r>
      <w:r w:rsidR="007C263A" w:rsidRPr="007C263A">
        <w:rPr>
          <w:color w:val="FFFFFF" w:themeColor="background1"/>
          <w:sz w:val="24"/>
          <w:szCs w:val="24"/>
          <w:u w:val="single"/>
          <w:lang w:val="ru-RU"/>
        </w:rPr>
        <w:t>а</w:t>
      </w:r>
    </w:p>
    <w:p w14:paraId="620B210C" w14:textId="2B5417B1" w:rsidR="002C46E3" w:rsidRPr="002C46E3" w:rsidRDefault="002C46E3" w:rsidP="008C645E">
      <w:pPr>
        <w:rPr>
          <w:sz w:val="24"/>
          <w:szCs w:val="24"/>
          <w:u w:val="single"/>
          <w:lang w:val="ru-RU"/>
        </w:rPr>
      </w:pPr>
      <w:r w:rsidRPr="002C46E3">
        <w:rPr>
          <w:sz w:val="24"/>
          <w:szCs w:val="24"/>
          <w:u w:val="single"/>
          <w:lang w:val="ru-RU"/>
        </w:rPr>
        <w:t>3. Диск с электронным вариантом ВКР</w:t>
      </w:r>
      <w:r w:rsidR="007C263A">
        <w:rPr>
          <w:sz w:val="24"/>
          <w:szCs w:val="24"/>
          <w:u w:val="single"/>
          <w:lang w:val="ru-RU"/>
        </w:rPr>
        <w:t xml:space="preserve">                                                                                       </w:t>
      </w:r>
      <w:r w:rsidR="007C263A" w:rsidRPr="007C263A">
        <w:rPr>
          <w:color w:val="FFFFFF" w:themeColor="background1"/>
          <w:sz w:val="24"/>
          <w:szCs w:val="24"/>
          <w:u w:val="single"/>
          <w:lang w:val="ru-RU"/>
        </w:rPr>
        <w:t>р</w:t>
      </w:r>
    </w:p>
    <w:p w14:paraId="114908D2" w14:textId="77777777" w:rsidR="000A3DEF" w:rsidRDefault="000A3DEF" w:rsidP="008C645E">
      <w:pPr>
        <w:rPr>
          <w:sz w:val="24"/>
          <w:szCs w:val="24"/>
          <w:lang w:val="ru-RU"/>
        </w:rPr>
      </w:pPr>
    </w:p>
    <w:p w14:paraId="7D5358A0" w14:textId="77777777" w:rsidR="006B2493" w:rsidRDefault="006B2493" w:rsidP="008C645E">
      <w:pPr>
        <w:rPr>
          <w:sz w:val="24"/>
          <w:szCs w:val="24"/>
          <w:lang w:val="ru-RU"/>
        </w:rPr>
      </w:pPr>
    </w:p>
    <w:p w14:paraId="017BFDF2" w14:textId="77777777" w:rsidR="006B2493" w:rsidRDefault="006B2493" w:rsidP="008C645E">
      <w:pPr>
        <w:rPr>
          <w:sz w:val="24"/>
          <w:szCs w:val="24"/>
          <w:lang w:val="ru-RU"/>
        </w:rPr>
      </w:pPr>
    </w:p>
    <w:p w14:paraId="0CC9DE4C" w14:textId="77777777" w:rsidR="006B2493" w:rsidRDefault="006B2493" w:rsidP="008C645E">
      <w:pPr>
        <w:rPr>
          <w:sz w:val="24"/>
          <w:szCs w:val="24"/>
          <w:lang w:val="ru-RU"/>
        </w:rPr>
      </w:pPr>
    </w:p>
    <w:p w14:paraId="39E805F4" w14:textId="77777777" w:rsidR="006B2493" w:rsidRDefault="006B2493" w:rsidP="008C645E">
      <w:pPr>
        <w:rPr>
          <w:sz w:val="24"/>
          <w:szCs w:val="24"/>
          <w:lang w:val="ru-RU"/>
        </w:rPr>
      </w:pPr>
    </w:p>
    <w:p w14:paraId="61D6E135" w14:textId="77777777" w:rsidR="008C645E" w:rsidRPr="009A1DD5" w:rsidRDefault="008C645E" w:rsidP="008C645E">
      <w:pPr>
        <w:rPr>
          <w:sz w:val="24"/>
          <w:szCs w:val="24"/>
          <w:lang w:val="ru-RU"/>
        </w:rPr>
      </w:pPr>
      <w:r>
        <w:rPr>
          <w:sz w:val="24"/>
          <w:szCs w:val="24"/>
          <w:lang w:val="ru-RU"/>
        </w:rPr>
        <w:t>8</w:t>
      </w:r>
      <w:r w:rsidRPr="009A1DD5">
        <w:rPr>
          <w:sz w:val="24"/>
          <w:szCs w:val="24"/>
          <w:lang w:val="ru-RU"/>
        </w:rPr>
        <w:t xml:space="preserve">. Консультанты по ВКР с указанием относящихся к ним разделов </w:t>
      </w:r>
    </w:p>
    <w:p w14:paraId="0B8A8D57" w14:textId="77777777" w:rsidR="008C645E" w:rsidRPr="009A1DD5" w:rsidRDefault="008C645E" w:rsidP="008C645E">
      <w:pPr>
        <w:rPr>
          <w:sz w:val="24"/>
          <w:szCs w:val="24"/>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5"/>
        <w:gridCol w:w="2339"/>
        <w:gridCol w:w="2325"/>
        <w:gridCol w:w="2325"/>
      </w:tblGrid>
      <w:tr w:rsidR="008C645E" w:rsidRPr="009A1DD5" w14:paraId="64DC71E1" w14:textId="77777777" w:rsidTr="006B2493">
        <w:tc>
          <w:tcPr>
            <w:tcW w:w="2355" w:type="dxa"/>
            <w:vMerge w:val="restart"/>
          </w:tcPr>
          <w:p w14:paraId="5D5D0956" w14:textId="77777777" w:rsidR="008C645E" w:rsidRPr="009A1DD5" w:rsidRDefault="008C645E" w:rsidP="008A30F0">
            <w:pPr>
              <w:jc w:val="center"/>
              <w:rPr>
                <w:sz w:val="24"/>
                <w:szCs w:val="24"/>
                <w:lang w:val="ru-RU"/>
              </w:rPr>
            </w:pPr>
          </w:p>
          <w:p w14:paraId="553C1410" w14:textId="77777777" w:rsidR="008C645E" w:rsidRPr="009A1DD5" w:rsidRDefault="008C645E" w:rsidP="008A30F0">
            <w:pPr>
              <w:jc w:val="center"/>
              <w:rPr>
                <w:sz w:val="24"/>
                <w:szCs w:val="24"/>
              </w:rPr>
            </w:pPr>
            <w:r w:rsidRPr="009A1DD5">
              <w:rPr>
                <w:sz w:val="24"/>
                <w:szCs w:val="24"/>
              </w:rPr>
              <w:t>Раздел</w:t>
            </w:r>
          </w:p>
          <w:p w14:paraId="7CDA9242" w14:textId="77777777" w:rsidR="008C645E" w:rsidRPr="009A1DD5" w:rsidRDefault="008C645E" w:rsidP="008A30F0">
            <w:pPr>
              <w:jc w:val="center"/>
              <w:rPr>
                <w:sz w:val="24"/>
                <w:szCs w:val="24"/>
              </w:rPr>
            </w:pPr>
          </w:p>
        </w:tc>
        <w:tc>
          <w:tcPr>
            <w:tcW w:w="2339" w:type="dxa"/>
            <w:vMerge w:val="restart"/>
          </w:tcPr>
          <w:p w14:paraId="6829F61F" w14:textId="77777777" w:rsidR="008C645E" w:rsidRPr="009A1DD5" w:rsidRDefault="008C645E" w:rsidP="008A30F0">
            <w:pPr>
              <w:jc w:val="center"/>
              <w:rPr>
                <w:sz w:val="24"/>
                <w:szCs w:val="24"/>
              </w:rPr>
            </w:pPr>
          </w:p>
          <w:p w14:paraId="2CD3DEC0" w14:textId="77777777" w:rsidR="008C645E" w:rsidRPr="009A1DD5" w:rsidRDefault="008C645E" w:rsidP="008A30F0">
            <w:pPr>
              <w:jc w:val="center"/>
              <w:rPr>
                <w:sz w:val="24"/>
                <w:szCs w:val="24"/>
              </w:rPr>
            </w:pPr>
            <w:r w:rsidRPr="009A1DD5">
              <w:rPr>
                <w:sz w:val="24"/>
                <w:szCs w:val="24"/>
              </w:rPr>
              <w:t>Консультант</w:t>
            </w:r>
          </w:p>
        </w:tc>
        <w:tc>
          <w:tcPr>
            <w:tcW w:w="4650" w:type="dxa"/>
            <w:gridSpan w:val="2"/>
          </w:tcPr>
          <w:p w14:paraId="57153D45" w14:textId="77777777" w:rsidR="008C645E" w:rsidRPr="009A1DD5" w:rsidRDefault="008C645E" w:rsidP="008A30F0">
            <w:pPr>
              <w:jc w:val="center"/>
              <w:rPr>
                <w:sz w:val="24"/>
                <w:szCs w:val="24"/>
              </w:rPr>
            </w:pPr>
            <w:r w:rsidRPr="009A1DD5">
              <w:rPr>
                <w:sz w:val="24"/>
                <w:szCs w:val="24"/>
              </w:rPr>
              <w:t>Подпись дата</w:t>
            </w:r>
          </w:p>
        </w:tc>
      </w:tr>
      <w:tr w:rsidR="008C645E" w:rsidRPr="009A1DD5" w14:paraId="15FB2434" w14:textId="77777777" w:rsidTr="006B2493">
        <w:tc>
          <w:tcPr>
            <w:tcW w:w="2355" w:type="dxa"/>
            <w:vMerge/>
          </w:tcPr>
          <w:p w14:paraId="7809C191" w14:textId="77777777" w:rsidR="008C645E" w:rsidRPr="009A1DD5" w:rsidRDefault="008C645E" w:rsidP="008A30F0">
            <w:pPr>
              <w:rPr>
                <w:sz w:val="24"/>
                <w:szCs w:val="24"/>
              </w:rPr>
            </w:pPr>
          </w:p>
        </w:tc>
        <w:tc>
          <w:tcPr>
            <w:tcW w:w="2339" w:type="dxa"/>
            <w:vMerge/>
          </w:tcPr>
          <w:p w14:paraId="2953C90B" w14:textId="77777777" w:rsidR="008C645E" w:rsidRPr="009A1DD5" w:rsidRDefault="008C645E" w:rsidP="008A30F0">
            <w:pPr>
              <w:rPr>
                <w:sz w:val="24"/>
                <w:szCs w:val="24"/>
              </w:rPr>
            </w:pPr>
          </w:p>
        </w:tc>
        <w:tc>
          <w:tcPr>
            <w:tcW w:w="2325" w:type="dxa"/>
          </w:tcPr>
          <w:p w14:paraId="0E547E18" w14:textId="77777777" w:rsidR="008C645E" w:rsidRPr="009A1DD5" w:rsidRDefault="008C645E" w:rsidP="008A30F0">
            <w:pPr>
              <w:jc w:val="center"/>
              <w:rPr>
                <w:sz w:val="24"/>
                <w:szCs w:val="24"/>
              </w:rPr>
            </w:pPr>
            <w:r w:rsidRPr="009A1DD5">
              <w:rPr>
                <w:sz w:val="24"/>
                <w:szCs w:val="24"/>
              </w:rPr>
              <w:t>Задание</w:t>
            </w:r>
          </w:p>
          <w:p w14:paraId="5A76230D" w14:textId="77777777" w:rsidR="008C645E" w:rsidRPr="009A1DD5" w:rsidRDefault="008C645E" w:rsidP="008A30F0">
            <w:pPr>
              <w:jc w:val="center"/>
              <w:rPr>
                <w:sz w:val="24"/>
                <w:szCs w:val="24"/>
              </w:rPr>
            </w:pPr>
            <w:r w:rsidRPr="009A1DD5">
              <w:rPr>
                <w:sz w:val="24"/>
                <w:szCs w:val="24"/>
              </w:rPr>
              <w:t>выдал</w:t>
            </w:r>
          </w:p>
        </w:tc>
        <w:tc>
          <w:tcPr>
            <w:tcW w:w="2325" w:type="dxa"/>
          </w:tcPr>
          <w:p w14:paraId="012B9CBE" w14:textId="77777777" w:rsidR="008C645E" w:rsidRPr="009A1DD5" w:rsidRDefault="008C645E" w:rsidP="008A30F0">
            <w:pPr>
              <w:jc w:val="center"/>
              <w:rPr>
                <w:sz w:val="24"/>
                <w:szCs w:val="24"/>
              </w:rPr>
            </w:pPr>
            <w:r w:rsidRPr="009A1DD5">
              <w:rPr>
                <w:sz w:val="24"/>
                <w:szCs w:val="24"/>
              </w:rPr>
              <w:t>Задание</w:t>
            </w:r>
          </w:p>
          <w:p w14:paraId="0128D189" w14:textId="77777777" w:rsidR="008C645E" w:rsidRPr="009A1DD5" w:rsidRDefault="008C645E" w:rsidP="008A30F0">
            <w:pPr>
              <w:jc w:val="center"/>
              <w:rPr>
                <w:sz w:val="24"/>
                <w:szCs w:val="24"/>
              </w:rPr>
            </w:pPr>
            <w:r w:rsidRPr="009A1DD5">
              <w:rPr>
                <w:sz w:val="24"/>
                <w:szCs w:val="24"/>
              </w:rPr>
              <w:t>принял</w:t>
            </w:r>
          </w:p>
        </w:tc>
      </w:tr>
      <w:tr w:rsidR="008C645E" w:rsidRPr="009A1DD5" w14:paraId="449B4C43" w14:textId="77777777" w:rsidTr="006B2493">
        <w:tc>
          <w:tcPr>
            <w:tcW w:w="2355" w:type="dxa"/>
          </w:tcPr>
          <w:p w14:paraId="5EA89D0A" w14:textId="77777777" w:rsidR="008C645E" w:rsidRPr="00111D3F" w:rsidRDefault="008C645E" w:rsidP="00111D3F">
            <w:pPr>
              <w:jc w:val="center"/>
              <w:rPr>
                <w:sz w:val="24"/>
                <w:szCs w:val="24"/>
                <w:lang w:val="ru-RU"/>
              </w:rPr>
            </w:pPr>
          </w:p>
          <w:p w14:paraId="059D7864" w14:textId="77777777" w:rsidR="008C645E" w:rsidRPr="00111D3F" w:rsidRDefault="008C645E" w:rsidP="00111D3F">
            <w:pPr>
              <w:jc w:val="center"/>
              <w:rPr>
                <w:sz w:val="24"/>
                <w:szCs w:val="24"/>
                <w:lang w:val="ru-RU"/>
              </w:rPr>
            </w:pPr>
          </w:p>
          <w:p w14:paraId="052057C4" w14:textId="60628C6D" w:rsidR="008C645E" w:rsidRPr="00111D3F" w:rsidRDefault="008C645E" w:rsidP="00111D3F">
            <w:pPr>
              <w:jc w:val="center"/>
              <w:rPr>
                <w:sz w:val="24"/>
                <w:szCs w:val="24"/>
                <w:lang w:val="ru-RU"/>
              </w:rPr>
            </w:pPr>
            <w:r w:rsidRPr="00111D3F">
              <w:rPr>
                <w:sz w:val="24"/>
                <w:szCs w:val="24"/>
                <w:lang w:val="ru-RU"/>
              </w:rPr>
              <w:t>1.</w:t>
            </w:r>
            <w:r w:rsidR="00111D3F" w:rsidRPr="00111D3F">
              <w:rPr>
                <w:lang w:val="ru-RU"/>
              </w:rPr>
              <w:t xml:space="preserve"> </w:t>
            </w:r>
            <w:r w:rsidR="00111D3F" w:rsidRPr="00111D3F">
              <w:rPr>
                <w:sz w:val="24"/>
                <w:szCs w:val="24"/>
                <w:lang w:val="ru-RU"/>
              </w:rPr>
              <w:t>Компьютерные атаки и средства анализа трафика</w:t>
            </w:r>
          </w:p>
          <w:p w14:paraId="44D3BFF6" w14:textId="77777777" w:rsidR="008C645E" w:rsidRPr="00111D3F" w:rsidRDefault="008C645E" w:rsidP="00111D3F">
            <w:pPr>
              <w:jc w:val="center"/>
              <w:rPr>
                <w:sz w:val="24"/>
                <w:szCs w:val="24"/>
                <w:lang w:val="ru-RU"/>
              </w:rPr>
            </w:pPr>
          </w:p>
          <w:p w14:paraId="0A781E55" w14:textId="77777777" w:rsidR="008C645E" w:rsidRPr="00111D3F" w:rsidRDefault="008C645E" w:rsidP="00111D3F">
            <w:pPr>
              <w:jc w:val="center"/>
              <w:rPr>
                <w:sz w:val="24"/>
                <w:szCs w:val="24"/>
                <w:lang w:val="ru-RU"/>
              </w:rPr>
            </w:pPr>
          </w:p>
        </w:tc>
        <w:tc>
          <w:tcPr>
            <w:tcW w:w="2339" w:type="dxa"/>
            <w:vAlign w:val="center"/>
          </w:tcPr>
          <w:p w14:paraId="3D304DD0" w14:textId="64FF69F9" w:rsidR="008C645E" w:rsidRPr="007C263A" w:rsidRDefault="007C263A" w:rsidP="00A82C78">
            <w:pPr>
              <w:jc w:val="center"/>
              <w:rPr>
                <w:sz w:val="24"/>
                <w:szCs w:val="24"/>
                <w:lang w:val="ru-RU"/>
              </w:rPr>
            </w:pPr>
            <w:r>
              <w:rPr>
                <w:sz w:val="24"/>
                <w:szCs w:val="24"/>
                <w:lang w:val="ru-RU"/>
              </w:rPr>
              <w:t>Скорых М.А.</w:t>
            </w:r>
          </w:p>
        </w:tc>
        <w:tc>
          <w:tcPr>
            <w:tcW w:w="2325" w:type="dxa"/>
            <w:vAlign w:val="center"/>
          </w:tcPr>
          <w:p w14:paraId="0126017A" w14:textId="469BE313" w:rsidR="008C645E" w:rsidRPr="009A1DD5" w:rsidRDefault="00F71A9A" w:rsidP="00F71A9A">
            <w:pPr>
              <w:jc w:val="center"/>
              <w:rPr>
                <w:sz w:val="24"/>
                <w:szCs w:val="24"/>
              </w:rPr>
            </w:pPr>
            <w:r>
              <w:rPr>
                <w:sz w:val="24"/>
                <w:szCs w:val="24"/>
              </w:rPr>
              <w:t>20.04.2022</w:t>
            </w:r>
          </w:p>
        </w:tc>
        <w:tc>
          <w:tcPr>
            <w:tcW w:w="2325" w:type="dxa"/>
            <w:vAlign w:val="center"/>
          </w:tcPr>
          <w:p w14:paraId="2A1361CA" w14:textId="6E12A770" w:rsidR="008C645E" w:rsidRPr="009A1DD5" w:rsidRDefault="006F3DBC" w:rsidP="00F71A9A">
            <w:pPr>
              <w:jc w:val="center"/>
              <w:rPr>
                <w:sz w:val="24"/>
                <w:szCs w:val="24"/>
              </w:rPr>
            </w:pPr>
            <w:r>
              <w:rPr>
                <w:sz w:val="24"/>
                <w:szCs w:val="24"/>
              </w:rPr>
              <w:t>01.05.2022</w:t>
            </w:r>
          </w:p>
        </w:tc>
      </w:tr>
      <w:tr w:rsidR="008C645E" w:rsidRPr="009A1DD5" w14:paraId="6A4C938B" w14:textId="77777777" w:rsidTr="006B2493">
        <w:tc>
          <w:tcPr>
            <w:tcW w:w="2355" w:type="dxa"/>
            <w:vAlign w:val="center"/>
          </w:tcPr>
          <w:p w14:paraId="14C98F6E" w14:textId="77777777" w:rsidR="008C645E" w:rsidRPr="009A1DD5" w:rsidRDefault="008C645E" w:rsidP="00BC6B47">
            <w:pPr>
              <w:jc w:val="center"/>
              <w:rPr>
                <w:sz w:val="24"/>
                <w:szCs w:val="24"/>
              </w:rPr>
            </w:pPr>
          </w:p>
          <w:p w14:paraId="13902C1B" w14:textId="77777777" w:rsidR="008C645E" w:rsidRPr="009A1DD5" w:rsidRDefault="008C645E" w:rsidP="00BC6B47">
            <w:pPr>
              <w:jc w:val="center"/>
              <w:rPr>
                <w:sz w:val="24"/>
                <w:szCs w:val="24"/>
              </w:rPr>
            </w:pPr>
          </w:p>
          <w:p w14:paraId="1CF8C3AE" w14:textId="302D72F0" w:rsidR="008C645E" w:rsidRPr="009A1DD5" w:rsidRDefault="008C645E" w:rsidP="00BC6B47">
            <w:pPr>
              <w:jc w:val="center"/>
              <w:rPr>
                <w:sz w:val="24"/>
                <w:szCs w:val="24"/>
              </w:rPr>
            </w:pPr>
            <w:r w:rsidRPr="009A1DD5">
              <w:rPr>
                <w:sz w:val="24"/>
                <w:szCs w:val="24"/>
              </w:rPr>
              <w:t>2.</w:t>
            </w:r>
            <w:r w:rsidR="00BC6B47">
              <w:t xml:space="preserve"> </w:t>
            </w:r>
            <w:r w:rsidR="00BC6B47" w:rsidRPr="00BC6B47">
              <w:rPr>
                <w:sz w:val="24"/>
                <w:szCs w:val="24"/>
              </w:rPr>
              <w:t>Реализация лабораторного стенда</w:t>
            </w:r>
          </w:p>
          <w:p w14:paraId="0E77A2B6" w14:textId="77777777" w:rsidR="008C645E" w:rsidRPr="009A1DD5" w:rsidRDefault="008C645E" w:rsidP="00BC6B47">
            <w:pPr>
              <w:jc w:val="center"/>
              <w:rPr>
                <w:sz w:val="24"/>
                <w:szCs w:val="24"/>
              </w:rPr>
            </w:pPr>
          </w:p>
          <w:p w14:paraId="1EA9D1F2" w14:textId="77777777" w:rsidR="008C645E" w:rsidRPr="009A1DD5" w:rsidRDefault="008C645E" w:rsidP="00BC6B47">
            <w:pPr>
              <w:jc w:val="center"/>
              <w:rPr>
                <w:sz w:val="24"/>
                <w:szCs w:val="24"/>
              </w:rPr>
            </w:pPr>
          </w:p>
        </w:tc>
        <w:tc>
          <w:tcPr>
            <w:tcW w:w="2339" w:type="dxa"/>
            <w:vAlign w:val="center"/>
          </w:tcPr>
          <w:p w14:paraId="73E802BC" w14:textId="7F3FA930" w:rsidR="008C645E" w:rsidRPr="009A1DD5" w:rsidRDefault="007C263A" w:rsidP="00A82C78">
            <w:pPr>
              <w:jc w:val="center"/>
              <w:rPr>
                <w:sz w:val="24"/>
                <w:szCs w:val="24"/>
              </w:rPr>
            </w:pPr>
            <w:r>
              <w:rPr>
                <w:sz w:val="24"/>
                <w:szCs w:val="24"/>
                <w:lang w:val="ru-RU"/>
              </w:rPr>
              <w:t>Скорых М.А.</w:t>
            </w:r>
          </w:p>
        </w:tc>
        <w:tc>
          <w:tcPr>
            <w:tcW w:w="2325" w:type="dxa"/>
            <w:vAlign w:val="center"/>
          </w:tcPr>
          <w:p w14:paraId="26BDCDA0" w14:textId="10E36367" w:rsidR="008C645E" w:rsidRPr="00B70EA2" w:rsidRDefault="006F3DBC" w:rsidP="006F3DBC">
            <w:pPr>
              <w:jc w:val="center"/>
              <w:rPr>
                <w:sz w:val="24"/>
                <w:szCs w:val="24"/>
                <w:lang w:val="ru-RU"/>
                <w:rPrChange w:id="3" w:author="root" w:date="2022-05-29T21:51:00Z">
                  <w:rPr>
                    <w:sz w:val="24"/>
                    <w:szCs w:val="24"/>
                  </w:rPr>
                </w:rPrChange>
              </w:rPr>
            </w:pPr>
            <w:r>
              <w:rPr>
                <w:sz w:val="24"/>
                <w:szCs w:val="24"/>
              </w:rPr>
              <w:t>01.05.</w:t>
            </w:r>
            <w:del w:id="4" w:author="root" w:date="2022-05-29T21:51:00Z">
              <w:r w:rsidDel="00B70EA2">
                <w:rPr>
                  <w:sz w:val="24"/>
                  <w:szCs w:val="24"/>
                </w:rPr>
                <w:delText>2025</w:delText>
              </w:r>
            </w:del>
            <w:ins w:id="5" w:author="root" w:date="2022-05-29T21:51:00Z">
              <w:r w:rsidR="00B70EA2">
                <w:rPr>
                  <w:sz w:val="24"/>
                  <w:szCs w:val="24"/>
                </w:rPr>
                <w:t>202</w:t>
              </w:r>
              <w:r w:rsidR="00B70EA2">
                <w:rPr>
                  <w:sz w:val="24"/>
                  <w:szCs w:val="24"/>
                  <w:lang w:val="ru-RU"/>
                </w:rPr>
                <w:t>2</w:t>
              </w:r>
            </w:ins>
          </w:p>
        </w:tc>
        <w:tc>
          <w:tcPr>
            <w:tcW w:w="2325" w:type="dxa"/>
            <w:vAlign w:val="center"/>
          </w:tcPr>
          <w:p w14:paraId="5A86392F" w14:textId="4F7EDB43" w:rsidR="008C645E" w:rsidRPr="009A1DD5" w:rsidRDefault="006F3DBC" w:rsidP="006F3DBC">
            <w:pPr>
              <w:jc w:val="center"/>
              <w:rPr>
                <w:sz w:val="24"/>
                <w:szCs w:val="24"/>
              </w:rPr>
            </w:pPr>
            <w:r>
              <w:rPr>
                <w:sz w:val="24"/>
                <w:szCs w:val="24"/>
              </w:rPr>
              <w:t>15.05.2022</w:t>
            </w:r>
          </w:p>
        </w:tc>
      </w:tr>
      <w:tr w:rsidR="008C645E" w:rsidRPr="009A1DD5" w14:paraId="5CBD3643" w14:textId="77777777" w:rsidTr="006B2493">
        <w:tc>
          <w:tcPr>
            <w:tcW w:w="2355" w:type="dxa"/>
            <w:vAlign w:val="center"/>
          </w:tcPr>
          <w:p w14:paraId="16C522AD" w14:textId="77777777" w:rsidR="008C645E" w:rsidRPr="009A1DD5" w:rsidRDefault="008C645E" w:rsidP="00BC6B47">
            <w:pPr>
              <w:jc w:val="center"/>
              <w:rPr>
                <w:sz w:val="24"/>
                <w:szCs w:val="24"/>
              </w:rPr>
            </w:pPr>
          </w:p>
          <w:p w14:paraId="23CFFEE5" w14:textId="77777777" w:rsidR="008C645E" w:rsidRPr="009A1DD5" w:rsidRDefault="008C645E" w:rsidP="00BC6B47">
            <w:pPr>
              <w:jc w:val="center"/>
              <w:rPr>
                <w:sz w:val="24"/>
                <w:szCs w:val="24"/>
              </w:rPr>
            </w:pPr>
          </w:p>
          <w:p w14:paraId="7D726BEF" w14:textId="10CBA928" w:rsidR="008C645E" w:rsidRPr="009A1DD5" w:rsidRDefault="008C645E" w:rsidP="00BC6B47">
            <w:pPr>
              <w:jc w:val="center"/>
              <w:rPr>
                <w:sz w:val="24"/>
                <w:szCs w:val="24"/>
              </w:rPr>
            </w:pPr>
            <w:r w:rsidRPr="009A1DD5">
              <w:rPr>
                <w:sz w:val="24"/>
                <w:szCs w:val="24"/>
              </w:rPr>
              <w:t>3.</w:t>
            </w:r>
            <w:r w:rsidR="00BC6B47">
              <w:t xml:space="preserve"> </w:t>
            </w:r>
            <w:r w:rsidR="00BC6B47" w:rsidRPr="00BC6B47">
              <w:rPr>
                <w:sz w:val="24"/>
                <w:szCs w:val="24"/>
              </w:rPr>
              <w:t>Разработка лабораторных работ</w:t>
            </w:r>
          </w:p>
          <w:p w14:paraId="29A39A60" w14:textId="77777777" w:rsidR="008C645E" w:rsidRPr="009A1DD5" w:rsidRDefault="008C645E" w:rsidP="00BC6B47">
            <w:pPr>
              <w:jc w:val="center"/>
              <w:rPr>
                <w:sz w:val="24"/>
                <w:szCs w:val="24"/>
              </w:rPr>
            </w:pPr>
          </w:p>
          <w:p w14:paraId="046613BE" w14:textId="77777777" w:rsidR="008C645E" w:rsidRPr="009A1DD5" w:rsidRDefault="008C645E" w:rsidP="00BC6B47">
            <w:pPr>
              <w:jc w:val="center"/>
              <w:rPr>
                <w:sz w:val="24"/>
                <w:szCs w:val="24"/>
              </w:rPr>
            </w:pPr>
          </w:p>
        </w:tc>
        <w:tc>
          <w:tcPr>
            <w:tcW w:w="2339" w:type="dxa"/>
            <w:vAlign w:val="center"/>
          </w:tcPr>
          <w:p w14:paraId="5B1022B5" w14:textId="0714DC56" w:rsidR="008C645E" w:rsidRPr="009A1DD5" w:rsidRDefault="007C263A" w:rsidP="00A82C78">
            <w:pPr>
              <w:jc w:val="center"/>
              <w:rPr>
                <w:sz w:val="24"/>
                <w:szCs w:val="24"/>
              </w:rPr>
            </w:pPr>
            <w:r>
              <w:rPr>
                <w:sz w:val="24"/>
                <w:szCs w:val="24"/>
                <w:lang w:val="ru-RU"/>
              </w:rPr>
              <w:t>Скорых М.А.</w:t>
            </w:r>
          </w:p>
        </w:tc>
        <w:tc>
          <w:tcPr>
            <w:tcW w:w="2325" w:type="dxa"/>
            <w:vAlign w:val="center"/>
          </w:tcPr>
          <w:p w14:paraId="15106CEC" w14:textId="5B77BA49" w:rsidR="008C645E" w:rsidRPr="009A1DD5" w:rsidRDefault="006F3DBC" w:rsidP="006F3DBC">
            <w:pPr>
              <w:jc w:val="center"/>
              <w:rPr>
                <w:sz w:val="24"/>
                <w:szCs w:val="24"/>
              </w:rPr>
            </w:pPr>
            <w:r>
              <w:rPr>
                <w:sz w:val="24"/>
                <w:szCs w:val="24"/>
              </w:rPr>
              <w:t>15.05.2022</w:t>
            </w:r>
          </w:p>
        </w:tc>
        <w:tc>
          <w:tcPr>
            <w:tcW w:w="2325" w:type="dxa"/>
            <w:vAlign w:val="center"/>
          </w:tcPr>
          <w:p w14:paraId="322F542E" w14:textId="7A8EB33B" w:rsidR="008C645E" w:rsidRPr="009A1DD5" w:rsidRDefault="006F3DBC" w:rsidP="006F3DBC">
            <w:pPr>
              <w:jc w:val="center"/>
              <w:rPr>
                <w:sz w:val="24"/>
                <w:szCs w:val="24"/>
              </w:rPr>
            </w:pPr>
            <w:r>
              <w:rPr>
                <w:sz w:val="24"/>
                <w:szCs w:val="24"/>
              </w:rPr>
              <w:t>01.06.2022</w:t>
            </w:r>
          </w:p>
        </w:tc>
      </w:tr>
    </w:tbl>
    <w:p w14:paraId="3E4268A9" w14:textId="77777777" w:rsidR="008C645E" w:rsidRPr="009A1DD5" w:rsidRDefault="008C645E" w:rsidP="008C645E">
      <w:pPr>
        <w:rPr>
          <w:sz w:val="24"/>
          <w:szCs w:val="24"/>
        </w:rPr>
      </w:pPr>
    </w:p>
    <w:p w14:paraId="14B600B3" w14:textId="189A73BA" w:rsidR="008C645E" w:rsidRPr="00A82C78" w:rsidRDefault="008C645E" w:rsidP="008C645E">
      <w:pPr>
        <w:spacing w:line="360" w:lineRule="auto"/>
        <w:rPr>
          <w:sz w:val="24"/>
          <w:szCs w:val="24"/>
          <w:lang w:val="ru-RU"/>
        </w:rPr>
      </w:pPr>
      <w:r w:rsidRPr="00A82C78">
        <w:rPr>
          <w:sz w:val="24"/>
          <w:szCs w:val="24"/>
          <w:lang w:val="ru-RU"/>
        </w:rPr>
        <w:t>Дата выдачи задания</w:t>
      </w:r>
      <w:r w:rsidR="00F26406">
        <w:rPr>
          <w:sz w:val="24"/>
          <w:szCs w:val="24"/>
          <w:lang w:val="ru-RU"/>
        </w:rPr>
        <w:t xml:space="preserve"> «</w:t>
      </w:r>
      <w:r w:rsidR="00F26406" w:rsidRPr="00F26406">
        <w:rPr>
          <w:sz w:val="24"/>
          <w:szCs w:val="24"/>
          <w:u w:val="single"/>
          <w:lang w:val="ru-RU"/>
        </w:rPr>
        <w:t xml:space="preserve">      </w:t>
      </w:r>
      <w:r w:rsidR="009F0ECF" w:rsidRPr="00F26406">
        <w:rPr>
          <w:sz w:val="24"/>
          <w:szCs w:val="24"/>
          <w:u w:val="single"/>
          <w:lang w:val="ru-RU"/>
        </w:rPr>
        <w:t>20</w:t>
      </w:r>
      <w:r w:rsidR="00F26406" w:rsidRPr="00F26406">
        <w:rPr>
          <w:sz w:val="24"/>
          <w:szCs w:val="24"/>
          <w:u w:val="single"/>
          <w:lang w:val="ru-RU"/>
        </w:rPr>
        <w:t xml:space="preserve">     </w:t>
      </w:r>
      <w:r w:rsidRPr="00A82C78">
        <w:rPr>
          <w:sz w:val="24"/>
          <w:szCs w:val="24"/>
          <w:lang w:val="ru-RU"/>
        </w:rPr>
        <w:t>»</w:t>
      </w:r>
      <w:r w:rsidRPr="00B62C47">
        <w:rPr>
          <w:sz w:val="24"/>
          <w:szCs w:val="24"/>
          <w:u w:val="single"/>
          <w:lang w:val="ru-RU"/>
        </w:rPr>
        <w:t xml:space="preserve"> </w:t>
      </w:r>
      <w:r w:rsidR="00B62C47" w:rsidRPr="00B62C47">
        <w:rPr>
          <w:sz w:val="24"/>
          <w:szCs w:val="24"/>
          <w:u w:val="single"/>
          <w:lang w:val="ru-RU"/>
        </w:rPr>
        <w:t xml:space="preserve">                            </w:t>
      </w:r>
      <w:r w:rsidR="009F0ECF" w:rsidRPr="00B62C47">
        <w:rPr>
          <w:sz w:val="24"/>
          <w:szCs w:val="24"/>
          <w:u w:val="single"/>
          <w:lang w:val="ru-RU"/>
        </w:rPr>
        <w:t>04</w:t>
      </w:r>
      <w:r w:rsidR="00B62C47" w:rsidRPr="00B62C47">
        <w:rPr>
          <w:sz w:val="24"/>
          <w:szCs w:val="24"/>
          <w:u w:val="single"/>
          <w:lang w:val="ru-RU"/>
        </w:rPr>
        <w:t xml:space="preserve">  </w:t>
      </w:r>
      <w:r w:rsidR="00F26406">
        <w:rPr>
          <w:sz w:val="24"/>
          <w:szCs w:val="24"/>
          <w:u w:val="single"/>
          <w:lang w:val="ru-RU"/>
        </w:rPr>
        <w:t xml:space="preserve">                               </w:t>
      </w:r>
      <w:r w:rsidR="00B62C47">
        <w:rPr>
          <w:sz w:val="24"/>
          <w:szCs w:val="24"/>
          <w:lang w:val="ru-RU"/>
        </w:rPr>
        <w:t>2</w:t>
      </w:r>
      <w:r w:rsidRPr="00A82C78">
        <w:rPr>
          <w:sz w:val="24"/>
          <w:szCs w:val="24"/>
          <w:lang w:val="ru-RU"/>
        </w:rPr>
        <w:t>0</w:t>
      </w:r>
      <w:r w:rsidR="009F0ECF">
        <w:rPr>
          <w:sz w:val="24"/>
          <w:szCs w:val="24"/>
          <w:lang w:val="ru-RU"/>
        </w:rPr>
        <w:t>22</w:t>
      </w:r>
      <w:r w:rsidRPr="00A82C78">
        <w:rPr>
          <w:sz w:val="24"/>
          <w:szCs w:val="24"/>
          <w:lang w:val="ru-RU"/>
        </w:rPr>
        <w:t xml:space="preserve">  г.</w:t>
      </w:r>
    </w:p>
    <w:p w14:paraId="25459CAF" w14:textId="77777777" w:rsidR="008C645E" w:rsidRDefault="008C645E" w:rsidP="008C645E">
      <w:pPr>
        <w:spacing w:line="360" w:lineRule="auto"/>
        <w:rPr>
          <w:sz w:val="24"/>
          <w:szCs w:val="24"/>
          <w:lang w:val="ru-RU"/>
        </w:rPr>
      </w:pPr>
    </w:p>
    <w:p w14:paraId="7A98AE40" w14:textId="14FDE447" w:rsidR="008C645E" w:rsidRPr="009A1DD5" w:rsidRDefault="008C645E" w:rsidP="008C645E">
      <w:pPr>
        <w:spacing w:line="360" w:lineRule="auto"/>
        <w:rPr>
          <w:sz w:val="24"/>
          <w:szCs w:val="24"/>
          <w:lang w:val="ru-RU"/>
        </w:rPr>
      </w:pPr>
      <w:r w:rsidRPr="009A1DD5">
        <w:rPr>
          <w:sz w:val="24"/>
          <w:szCs w:val="24"/>
          <w:lang w:val="ru-RU"/>
        </w:rPr>
        <w:t>Дат</w:t>
      </w:r>
      <w:r w:rsidR="00F26406">
        <w:rPr>
          <w:sz w:val="24"/>
          <w:szCs w:val="24"/>
          <w:lang w:val="ru-RU"/>
        </w:rPr>
        <w:t>а представления ВКР к защите «</w:t>
      </w:r>
      <w:r w:rsidR="00F26406" w:rsidRPr="00F26406">
        <w:rPr>
          <w:sz w:val="24"/>
          <w:szCs w:val="24"/>
          <w:u w:val="single"/>
          <w:lang w:val="ru-RU"/>
        </w:rPr>
        <w:t xml:space="preserve">     </w:t>
      </w:r>
      <w:r w:rsidR="009F0ECF" w:rsidRPr="00F26406">
        <w:rPr>
          <w:sz w:val="24"/>
          <w:szCs w:val="24"/>
          <w:u w:val="single"/>
          <w:lang w:val="ru-RU"/>
        </w:rPr>
        <w:t>08</w:t>
      </w:r>
      <w:r w:rsidR="00F26406" w:rsidRPr="00F26406">
        <w:rPr>
          <w:sz w:val="24"/>
          <w:szCs w:val="24"/>
          <w:u w:val="single"/>
          <w:lang w:val="ru-RU"/>
        </w:rPr>
        <w:t xml:space="preserve">     </w:t>
      </w:r>
      <w:r w:rsidRPr="0043521C">
        <w:rPr>
          <w:sz w:val="24"/>
          <w:szCs w:val="24"/>
          <w:u w:val="single"/>
          <w:lang w:val="ru-RU"/>
        </w:rPr>
        <w:t>»</w:t>
      </w:r>
      <w:r w:rsidR="0043521C" w:rsidRPr="0043521C">
        <w:rPr>
          <w:sz w:val="24"/>
          <w:szCs w:val="24"/>
          <w:u w:val="single"/>
          <w:lang w:val="ru-RU"/>
        </w:rPr>
        <w:t xml:space="preserve">                    </w:t>
      </w:r>
      <w:r w:rsidR="009F0ECF" w:rsidRPr="0043521C">
        <w:rPr>
          <w:sz w:val="24"/>
          <w:szCs w:val="24"/>
          <w:u w:val="single"/>
          <w:lang w:val="ru-RU"/>
        </w:rPr>
        <w:t>06</w:t>
      </w:r>
      <w:r w:rsidR="0043521C" w:rsidRPr="0043521C">
        <w:rPr>
          <w:sz w:val="24"/>
          <w:szCs w:val="24"/>
          <w:u w:val="single"/>
          <w:lang w:val="ru-RU"/>
        </w:rPr>
        <w:t xml:space="preserve">                     </w:t>
      </w:r>
      <w:r w:rsidRPr="009A1DD5">
        <w:rPr>
          <w:sz w:val="24"/>
          <w:szCs w:val="24"/>
          <w:lang w:val="ru-RU"/>
        </w:rPr>
        <w:t>20</w:t>
      </w:r>
      <w:r w:rsidR="009F0ECF">
        <w:rPr>
          <w:sz w:val="24"/>
          <w:szCs w:val="24"/>
          <w:lang w:val="ru-RU"/>
        </w:rPr>
        <w:t>22</w:t>
      </w:r>
      <w:r w:rsidRPr="009A1DD5">
        <w:rPr>
          <w:sz w:val="24"/>
          <w:szCs w:val="24"/>
          <w:lang w:val="ru-RU"/>
        </w:rPr>
        <w:t xml:space="preserve">  г.</w:t>
      </w:r>
    </w:p>
    <w:p w14:paraId="4E61D4CB" w14:textId="77777777" w:rsidR="008C645E" w:rsidRDefault="008C645E" w:rsidP="008C645E">
      <w:pPr>
        <w:spacing w:line="360" w:lineRule="auto"/>
        <w:rPr>
          <w:i/>
          <w:sz w:val="24"/>
          <w:szCs w:val="24"/>
          <w:lang w:val="ru-RU"/>
        </w:rPr>
      </w:pPr>
    </w:p>
    <w:p w14:paraId="1A2D6037" w14:textId="77777777" w:rsidR="008C645E" w:rsidRPr="009A1DD5" w:rsidRDefault="008C645E" w:rsidP="008C645E">
      <w:pPr>
        <w:spacing w:line="360" w:lineRule="auto"/>
        <w:rPr>
          <w:sz w:val="24"/>
          <w:szCs w:val="24"/>
          <w:lang w:val="ru-RU"/>
        </w:rPr>
      </w:pPr>
      <w:r w:rsidRPr="009A1DD5">
        <w:rPr>
          <w:i/>
          <w:sz w:val="24"/>
          <w:szCs w:val="24"/>
          <w:lang w:val="ru-RU"/>
        </w:rPr>
        <w:t>Руководитель</w:t>
      </w:r>
      <w:r w:rsidRPr="009A1DD5">
        <w:rPr>
          <w:sz w:val="24"/>
          <w:szCs w:val="24"/>
          <w:lang w:val="ru-RU"/>
        </w:rPr>
        <w:t xml:space="preserve"> </w:t>
      </w:r>
      <w:r w:rsidRPr="009A1DD5">
        <w:rPr>
          <w:i/>
          <w:sz w:val="24"/>
          <w:szCs w:val="24"/>
          <w:lang w:val="ru-RU"/>
        </w:rPr>
        <w:t>ВКР_</w:t>
      </w:r>
      <w:r w:rsidRPr="009A1DD5">
        <w:rPr>
          <w:sz w:val="24"/>
          <w:szCs w:val="24"/>
          <w:lang w:val="ru-RU"/>
        </w:rPr>
        <w:t>___________________________________________</w:t>
      </w:r>
    </w:p>
    <w:p w14:paraId="59D0EA1B" w14:textId="77777777" w:rsidR="008C645E" w:rsidRPr="009A1DD5" w:rsidRDefault="008C645E" w:rsidP="008C645E">
      <w:pPr>
        <w:jc w:val="center"/>
        <w:rPr>
          <w:sz w:val="24"/>
          <w:szCs w:val="24"/>
          <w:vertAlign w:val="superscript"/>
          <w:lang w:val="ru-RU"/>
        </w:rPr>
      </w:pPr>
      <w:r w:rsidRPr="009A1DD5">
        <w:rPr>
          <w:sz w:val="24"/>
          <w:szCs w:val="24"/>
          <w:vertAlign w:val="superscript"/>
          <w:lang w:val="ru-RU"/>
        </w:rPr>
        <w:t>(подпись)</w:t>
      </w:r>
    </w:p>
    <w:p w14:paraId="3EB1FCA1" w14:textId="77777777" w:rsidR="008C645E" w:rsidRPr="009A1DD5" w:rsidRDefault="008C645E" w:rsidP="008C645E">
      <w:pPr>
        <w:rPr>
          <w:sz w:val="24"/>
          <w:szCs w:val="24"/>
          <w:lang w:val="ru-RU"/>
        </w:rPr>
      </w:pPr>
      <w:r w:rsidRPr="009A1DD5">
        <w:rPr>
          <w:i/>
          <w:sz w:val="24"/>
          <w:szCs w:val="24"/>
          <w:lang w:val="ru-RU"/>
        </w:rPr>
        <w:t xml:space="preserve">Студент        </w:t>
      </w:r>
      <w:r w:rsidRPr="009A1DD5">
        <w:rPr>
          <w:sz w:val="24"/>
          <w:szCs w:val="24"/>
          <w:lang w:val="ru-RU"/>
        </w:rPr>
        <w:t xml:space="preserve"> ________________________________________________</w:t>
      </w:r>
    </w:p>
    <w:p w14:paraId="4D3578C4" w14:textId="77777777" w:rsidR="008C645E" w:rsidRPr="009A1DD5" w:rsidRDefault="008C645E" w:rsidP="008C645E">
      <w:pPr>
        <w:jc w:val="center"/>
        <w:rPr>
          <w:sz w:val="24"/>
          <w:szCs w:val="24"/>
          <w:vertAlign w:val="superscript"/>
          <w:lang w:val="ru-RU"/>
        </w:rPr>
      </w:pPr>
      <w:r w:rsidRPr="009A1DD5">
        <w:rPr>
          <w:sz w:val="24"/>
          <w:szCs w:val="24"/>
          <w:vertAlign w:val="superscript"/>
          <w:lang w:val="ru-RU"/>
        </w:rPr>
        <w:t>(подпись)</w:t>
      </w:r>
    </w:p>
    <w:p w14:paraId="7B71C689" w14:textId="77777777" w:rsidR="008C645E" w:rsidRPr="009A1DD5" w:rsidRDefault="008C645E" w:rsidP="006B2493">
      <w:pPr>
        <w:tabs>
          <w:tab w:val="left" w:pos="2610"/>
        </w:tabs>
        <w:rPr>
          <w:b/>
          <w:sz w:val="24"/>
          <w:szCs w:val="24"/>
        </w:rPr>
      </w:pPr>
      <w:r w:rsidRPr="009A1DD5">
        <w:rPr>
          <w:sz w:val="24"/>
          <w:szCs w:val="24"/>
          <w:lang w:val="ru-RU"/>
        </w:rPr>
        <w:br w:type="page"/>
      </w:r>
      <w:r w:rsidRPr="009A1DD5">
        <w:rPr>
          <w:b/>
          <w:sz w:val="24"/>
          <w:szCs w:val="24"/>
        </w:rPr>
        <w:lastRenderedPageBreak/>
        <w:t>КАЛЕНДАРНЫЙ ПЛАН</w:t>
      </w:r>
      <w:r w:rsidRPr="009A1DD5">
        <w:rPr>
          <w:rStyle w:val="af3"/>
          <w:b/>
          <w:sz w:val="24"/>
          <w:szCs w:val="24"/>
        </w:rPr>
        <w:footnoteReference w:id="1"/>
      </w:r>
    </w:p>
    <w:p w14:paraId="56DA7F7D" w14:textId="77777777" w:rsidR="008C645E" w:rsidRPr="009A1DD5" w:rsidRDefault="008C645E" w:rsidP="008C645E">
      <w:pPr>
        <w:tabs>
          <w:tab w:val="left" w:pos="2610"/>
        </w:tabs>
        <w:jc w:val="center"/>
        <w:rPr>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7"/>
        <w:gridCol w:w="4402"/>
        <w:gridCol w:w="2401"/>
        <w:gridCol w:w="1954"/>
      </w:tblGrid>
      <w:tr w:rsidR="008C645E" w:rsidRPr="009A1DD5" w14:paraId="7D77B6FD" w14:textId="77777777" w:rsidTr="008A30F0">
        <w:tc>
          <w:tcPr>
            <w:tcW w:w="595" w:type="dxa"/>
            <w:tcMar>
              <w:left w:w="28" w:type="dxa"/>
              <w:right w:w="28" w:type="dxa"/>
            </w:tcMar>
          </w:tcPr>
          <w:p w14:paraId="1759B2DB" w14:textId="77777777" w:rsidR="008C645E" w:rsidRPr="009A1DD5" w:rsidRDefault="008C645E" w:rsidP="008A30F0">
            <w:pPr>
              <w:tabs>
                <w:tab w:val="left" w:pos="2610"/>
              </w:tabs>
              <w:jc w:val="center"/>
              <w:rPr>
                <w:sz w:val="24"/>
                <w:szCs w:val="24"/>
              </w:rPr>
            </w:pPr>
            <w:r w:rsidRPr="009A1DD5">
              <w:rPr>
                <w:sz w:val="24"/>
                <w:szCs w:val="24"/>
              </w:rPr>
              <w:t>№</w:t>
            </w:r>
          </w:p>
          <w:p w14:paraId="672F4A3B" w14:textId="77777777" w:rsidR="008C645E" w:rsidRPr="009A1DD5" w:rsidRDefault="008C645E" w:rsidP="008A30F0">
            <w:pPr>
              <w:tabs>
                <w:tab w:val="left" w:pos="2610"/>
              </w:tabs>
              <w:jc w:val="center"/>
              <w:rPr>
                <w:sz w:val="24"/>
                <w:szCs w:val="24"/>
              </w:rPr>
            </w:pPr>
            <w:r w:rsidRPr="009A1DD5">
              <w:rPr>
                <w:sz w:val="24"/>
                <w:szCs w:val="24"/>
              </w:rPr>
              <w:t>п/п</w:t>
            </w:r>
          </w:p>
        </w:tc>
        <w:tc>
          <w:tcPr>
            <w:tcW w:w="4500" w:type="dxa"/>
            <w:tcMar>
              <w:left w:w="28" w:type="dxa"/>
              <w:right w:w="28" w:type="dxa"/>
            </w:tcMar>
          </w:tcPr>
          <w:p w14:paraId="1C3FAF00" w14:textId="77777777" w:rsidR="008C645E" w:rsidRPr="009A1DD5" w:rsidRDefault="008C645E" w:rsidP="008A30F0">
            <w:pPr>
              <w:tabs>
                <w:tab w:val="left" w:pos="2610"/>
              </w:tabs>
              <w:jc w:val="center"/>
              <w:rPr>
                <w:sz w:val="24"/>
                <w:szCs w:val="24"/>
                <w:lang w:val="ru-RU"/>
              </w:rPr>
            </w:pPr>
            <w:r w:rsidRPr="009A1DD5">
              <w:rPr>
                <w:sz w:val="24"/>
                <w:szCs w:val="24"/>
                <w:lang w:val="ru-RU"/>
              </w:rPr>
              <w:t>Наименование этапов выпускной квалификационной работы (ВКР)</w:t>
            </w:r>
          </w:p>
        </w:tc>
        <w:tc>
          <w:tcPr>
            <w:tcW w:w="2446" w:type="dxa"/>
            <w:tcMar>
              <w:left w:w="28" w:type="dxa"/>
              <w:right w:w="28" w:type="dxa"/>
            </w:tcMar>
          </w:tcPr>
          <w:p w14:paraId="52294640" w14:textId="77777777" w:rsidR="008C645E" w:rsidRPr="009A1DD5" w:rsidRDefault="008C645E" w:rsidP="008A30F0">
            <w:pPr>
              <w:tabs>
                <w:tab w:val="left" w:pos="2610"/>
              </w:tabs>
              <w:jc w:val="center"/>
              <w:rPr>
                <w:sz w:val="24"/>
                <w:szCs w:val="24"/>
              </w:rPr>
            </w:pPr>
            <w:r w:rsidRPr="009A1DD5">
              <w:rPr>
                <w:sz w:val="24"/>
                <w:szCs w:val="24"/>
              </w:rPr>
              <w:t>Срок выполнения этапов ВКР</w:t>
            </w:r>
          </w:p>
        </w:tc>
        <w:tc>
          <w:tcPr>
            <w:tcW w:w="1980" w:type="dxa"/>
            <w:tcMar>
              <w:left w:w="28" w:type="dxa"/>
              <w:right w:w="28" w:type="dxa"/>
            </w:tcMar>
          </w:tcPr>
          <w:p w14:paraId="1478E862" w14:textId="77777777" w:rsidR="008C645E" w:rsidRPr="009A1DD5" w:rsidRDefault="008C645E" w:rsidP="008A30F0">
            <w:pPr>
              <w:tabs>
                <w:tab w:val="left" w:pos="2610"/>
              </w:tabs>
              <w:jc w:val="center"/>
              <w:rPr>
                <w:sz w:val="24"/>
                <w:szCs w:val="24"/>
              </w:rPr>
            </w:pPr>
            <w:r w:rsidRPr="009A1DD5">
              <w:rPr>
                <w:sz w:val="24"/>
                <w:szCs w:val="24"/>
              </w:rPr>
              <w:t>Примечание</w:t>
            </w:r>
          </w:p>
        </w:tc>
      </w:tr>
      <w:tr w:rsidR="008C645E" w:rsidRPr="0099060B" w14:paraId="2B764EBD" w14:textId="77777777" w:rsidTr="009F0ECF">
        <w:tc>
          <w:tcPr>
            <w:tcW w:w="595" w:type="dxa"/>
            <w:tcMar>
              <w:left w:w="28" w:type="dxa"/>
              <w:right w:w="28" w:type="dxa"/>
            </w:tcMar>
          </w:tcPr>
          <w:p w14:paraId="74B3FB5F" w14:textId="77777777" w:rsidR="008C645E" w:rsidRPr="009A1DD5" w:rsidRDefault="008C645E" w:rsidP="008A30F0">
            <w:pPr>
              <w:tabs>
                <w:tab w:val="left" w:pos="2610"/>
              </w:tabs>
              <w:jc w:val="center"/>
              <w:rPr>
                <w:sz w:val="24"/>
                <w:szCs w:val="24"/>
              </w:rPr>
            </w:pPr>
            <w:r w:rsidRPr="009A1DD5">
              <w:rPr>
                <w:sz w:val="24"/>
                <w:szCs w:val="24"/>
              </w:rPr>
              <w:t>1.</w:t>
            </w:r>
          </w:p>
        </w:tc>
        <w:tc>
          <w:tcPr>
            <w:tcW w:w="4500" w:type="dxa"/>
            <w:tcMar>
              <w:left w:w="28" w:type="dxa"/>
              <w:right w:w="28" w:type="dxa"/>
            </w:tcMar>
          </w:tcPr>
          <w:p w14:paraId="37BF6845" w14:textId="77777777" w:rsidR="008C645E" w:rsidRPr="009A1DD5" w:rsidRDefault="008C645E" w:rsidP="008A30F0">
            <w:pPr>
              <w:tabs>
                <w:tab w:val="left" w:pos="2610"/>
              </w:tabs>
              <w:rPr>
                <w:sz w:val="24"/>
                <w:szCs w:val="24"/>
                <w:lang w:val="ru-RU"/>
              </w:rPr>
            </w:pPr>
            <w:r w:rsidRPr="009A1DD5">
              <w:rPr>
                <w:sz w:val="24"/>
                <w:szCs w:val="24"/>
                <w:lang w:val="ru-RU"/>
              </w:rPr>
              <w:t>Постановка цели выполнения ВКР и задач</w:t>
            </w:r>
          </w:p>
        </w:tc>
        <w:tc>
          <w:tcPr>
            <w:tcW w:w="2446" w:type="dxa"/>
            <w:tcMar>
              <w:left w:w="28" w:type="dxa"/>
              <w:right w:w="28" w:type="dxa"/>
            </w:tcMar>
            <w:vAlign w:val="center"/>
          </w:tcPr>
          <w:p w14:paraId="450FE32D" w14:textId="698F3E62" w:rsidR="008C645E" w:rsidRPr="009A1DD5" w:rsidRDefault="007C263A" w:rsidP="009F0ECF">
            <w:pPr>
              <w:tabs>
                <w:tab w:val="left" w:pos="2610"/>
              </w:tabs>
              <w:jc w:val="center"/>
              <w:rPr>
                <w:sz w:val="24"/>
                <w:szCs w:val="24"/>
                <w:lang w:val="ru-RU"/>
              </w:rPr>
            </w:pPr>
            <w:r>
              <w:rPr>
                <w:sz w:val="24"/>
                <w:szCs w:val="24"/>
                <w:lang w:val="ru-RU"/>
              </w:rPr>
              <w:t>20.04.2022</w:t>
            </w:r>
          </w:p>
        </w:tc>
        <w:tc>
          <w:tcPr>
            <w:tcW w:w="1980" w:type="dxa"/>
            <w:tcMar>
              <w:left w:w="28" w:type="dxa"/>
              <w:right w:w="28" w:type="dxa"/>
            </w:tcMar>
          </w:tcPr>
          <w:p w14:paraId="0D8B1376" w14:textId="77777777" w:rsidR="008C645E" w:rsidRPr="009A1DD5" w:rsidRDefault="008C645E" w:rsidP="008A30F0">
            <w:pPr>
              <w:tabs>
                <w:tab w:val="left" w:pos="2610"/>
              </w:tabs>
              <w:jc w:val="center"/>
              <w:rPr>
                <w:sz w:val="24"/>
                <w:szCs w:val="24"/>
                <w:lang w:val="ru-RU"/>
              </w:rPr>
            </w:pPr>
          </w:p>
        </w:tc>
      </w:tr>
      <w:tr w:rsidR="008C645E" w:rsidRPr="0099060B" w14:paraId="5B75C8DC" w14:textId="77777777" w:rsidTr="008A30F0">
        <w:tc>
          <w:tcPr>
            <w:tcW w:w="595" w:type="dxa"/>
            <w:tcMar>
              <w:left w:w="28" w:type="dxa"/>
              <w:right w:w="28" w:type="dxa"/>
            </w:tcMar>
          </w:tcPr>
          <w:p w14:paraId="74B77D54" w14:textId="77777777" w:rsidR="008C645E" w:rsidRPr="009A1DD5" w:rsidRDefault="008C645E" w:rsidP="008A30F0">
            <w:pPr>
              <w:tabs>
                <w:tab w:val="left" w:pos="2610"/>
              </w:tabs>
              <w:jc w:val="center"/>
              <w:rPr>
                <w:sz w:val="24"/>
                <w:szCs w:val="24"/>
              </w:rPr>
            </w:pPr>
            <w:r w:rsidRPr="009A1DD5">
              <w:rPr>
                <w:sz w:val="24"/>
                <w:szCs w:val="24"/>
              </w:rPr>
              <w:t>2.</w:t>
            </w:r>
          </w:p>
        </w:tc>
        <w:tc>
          <w:tcPr>
            <w:tcW w:w="4500" w:type="dxa"/>
            <w:tcMar>
              <w:left w:w="28" w:type="dxa"/>
              <w:right w:w="28" w:type="dxa"/>
            </w:tcMar>
          </w:tcPr>
          <w:p w14:paraId="3E4FE319" w14:textId="77777777" w:rsidR="008C645E" w:rsidRPr="009A1DD5" w:rsidRDefault="008C645E" w:rsidP="008A30F0">
            <w:pPr>
              <w:tabs>
                <w:tab w:val="left" w:pos="2610"/>
              </w:tabs>
              <w:rPr>
                <w:sz w:val="24"/>
                <w:szCs w:val="24"/>
              </w:rPr>
            </w:pPr>
            <w:r w:rsidRPr="009A1DD5">
              <w:rPr>
                <w:sz w:val="24"/>
                <w:szCs w:val="24"/>
              </w:rPr>
              <w:t>Работа с теоретическим материалом</w:t>
            </w:r>
          </w:p>
        </w:tc>
        <w:tc>
          <w:tcPr>
            <w:tcW w:w="2446" w:type="dxa"/>
            <w:vMerge w:val="restart"/>
            <w:tcMar>
              <w:left w:w="28" w:type="dxa"/>
              <w:right w:w="28" w:type="dxa"/>
            </w:tcMar>
            <w:vAlign w:val="center"/>
          </w:tcPr>
          <w:p w14:paraId="20CC9097" w14:textId="77777777" w:rsidR="007E412C" w:rsidRDefault="007E412C" w:rsidP="008A30F0">
            <w:pPr>
              <w:tabs>
                <w:tab w:val="left" w:pos="2610"/>
              </w:tabs>
              <w:jc w:val="center"/>
              <w:rPr>
                <w:sz w:val="24"/>
                <w:szCs w:val="24"/>
                <w:lang w:val="ru-RU"/>
              </w:rPr>
            </w:pPr>
            <w:r>
              <w:rPr>
                <w:sz w:val="24"/>
                <w:szCs w:val="24"/>
                <w:lang w:val="ru-RU"/>
              </w:rPr>
              <w:t>20.04.2022</w:t>
            </w:r>
          </w:p>
          <w:p w14:paraId="70EBCDA7" w14:textId="77777777" w:rsidR="007E412C" w:rsidRDefault="007E412C" w:rsidP="008A30F0">
            <w:pPr>
              <w:tabs>
                <w:tab w:val="left" w:pos="2610"/>
              </w:tabs>
              <w:jc w:val="center"/>
              <w:rPr>
                <w:sz w:val="24"/>
                <w:szCs w:val="24"/>
                <w:lang w:val="ru-RU"/>
              </w:rPr>
            </w:pPr>
            <w:r>
              <w:rPr>
                <w:sz w:val="24"/>
                <w:szCs w:val="24"/>
                <w:lang w:val="ru-RU"/>
              </w:rPr>
              <w:t xml:space="preserve"> – </w:t>
            </w:r>
          </w:p>
          <w:p w14:paraId="61D20D29" w14:textId="62D3C2FA" w:rsidR="008C645E" w:rsidRPr="009A1DD5" w:rsidRDefault="007E412C" w:rsidP="008A30F0">
            <w:pPr>
              <w:tabs>
                <w:tab w:val="left" w:pos="2610"/>
              </w:tabs>
              <w:jc w:val="center"/>
              <w:rPr>
                <w:sz w:val="24"/>
                <w:szCs w:val="24"/>
                <w:lang w:val="ru-RU"/>
              </w:rPr>
            </w:pPr>
            <w:r>
              <w:rPr>
                <w:sz w:val="24"/>
                <w:szCs w:val="24"/>
                <w:lang w:val="ru-RU"/>
              </w:rPr>
              <w:t>01.06.2022</w:t>
            </w:r>
          </w:p>
        </w:tc>
        <w:tc>
          <w:tcPr>
            <w:tcW w:w="1980" w:type="dxa"/>
            <w:tcMar>
              <w:left w:w="28" w:type="dxa"/>
              <w:right w:w="28" w:type="dxa"/>
            </w:tcMar>
          </w:tcPr>
          <w:p w14:paraId="524FD39B" w14:textId="77777777" w:rsidR="008C645E" w:rsidRPr="009A1DD5" w:rsidRDefault="008C645E" w:rsidP="008A30F0">
            <w:pPr>
              <w:tabs>
                <w:tab w:val="left" w:pos="2610"/>
              </w:tabs>
              <w:jc w:val="center"/>
              <w:rPr>
                <w:sz w:val="24"/>
                <w:szCs w:val="24"/>
                <w:lang w:val="ru-RU"/>
              </w:rPr>
            </w:pPr>
          </w:p>
        </w:tc>
      </w:tr>
      <w:tr w:rsidR="008C645E" w:rsidRPr="00B70EA2" w14:paraId="19B7F337" w14:textId="77777777" w:rsidTr="008A30F0">
        <w:tc>
          <w:tcPr>
            <w:tcW w:w="595" w:type="dxa"/>
            <w:tcMar>
              <w:left w:w="28" w:type="dxa"/>
              <w:right w:w="28" w:type="dxa"/>
            </w:tcMar>
          </w:tcPr>
          <w:p w14:paraId="50A77ACF" w14:textId="77777777" w:rsidR="008C645E" w:rsidRPr="009A1DD5" w:rsidRDefault="008C645E" w:rsidP="008A30F0">
            <w:pPr>
              <w:tabs>
                <w:tab w:val="left" w:pos="2610"/>
              </w:tabs>
              <w:jc w:val="center"/>
              <w:rPr>
                <w:sz w:val="24"/>
                <w:szCs w:val="24"/>
              </w:rPr>
            </w:pPr>
            <w:r w:rsidRPr="009A1DD5">
              <w:rPr>
                <w:sz w:val="24"/>
                <w:szCs w:val="24"/>
              </w:rPr>
              <w:t>3.</w:t>
            </w:r>
          </w:p>
        </w:tc>
        <w:tc>
          <w:tcPr>
            <w:tcW w:w="4500" w:type="dxa"/>
            <w:tcMar>
              <w:left w:w="28" w:type="dxa"/>
              <w:right w:w="28" w:type="dxa"/>
            </w:tcMar>
          </w:tcPr>
          <w:p w14:paraId="441F3DB4" w14:textId="77777777" w:rsidR="008C645E" w:rsidRPr="009A1DD5" w:rsidRDefault="008C645E" w:rsidP="008A30F0">
            <w:pPr>
              <w:tabs>
                <w:tab w:val="left" w:pos="2610"/>
              </w:tabs>
              <w:rPr>
                <w:sz w:val="24"/>
                <w:szCs w:val="24"/>
                <w:lang w:val="ru-RU"/>
              </w:rPr>
            </w:pPr>
            <w:r w:rsidRPr="009A1DD5">
              <w:rPr>
                <w:sz w:val="24"/>
                <w:szCs w:val="24"/>
                <w:lang w:val="ru-RU"/>
              </w:rPr>
              <w:t>Сбор информации, необходимой для написания работы</w:t>
            </w:r>
          </w:p>
        </w:tc>
        <w:tc>
          <w:tcPr>
            <w:tcW w:w="2446" w:type="dxa"/>
            <w:vMerge/>
            <w:tcMar>
              <w:left w:w="28" w:type="dxa"/>
              <w:right w:w="28" w:type="dxa"/>
            </w:tcMar>
          </w:tcPr>
          <w:p w14:paraId="7D8EE872" w14:textId="77777777" w:rsidR="008C645E" w:rsidRPr="009A1DD5" w:rsidRDefault="008C645E" w:rsidP="008A30F0">
            <w:pPr>
              <w:tabs>
                <w:tab w:val="left" w:pos="2610"/>
              </w:tabs>
              <w:jc w:val="center"/>
              <w:rPr>
                <w:sz w:val="24"/>
                <w:szCs w:val="24"/>
                <w:lang w:val="ru-RU"/>
              </w:rPr>
            </w:pPr>
          </w:p>
        </w:tc>
        <w:tc>
          <w:tcPr>
            <w:tcW w:w="1980" w:type="dxa"/>
            <w:tcMar>
              <w:left w:w="28" w:type="dxa"/>
              <w:right w:w="28" w:type="dxa"/>
            </w:tcMar>
          </w:tcPr>
          <w:p w14:paraId="6E78573F" w14:textId="77777777" w:rsidR="008C645E" w:rsidRPr="009A1DD5" w:rsidRDefault="008C645E" w:rsidP="008A30F0">
            <w:pPr>
              <w:tabs>
                <w:tab w:val="left" w:pos="2610"/>
              </w:tabs>
              <w:jc w:val="center"/>
              <w:rPr>
                <w:sz w:val="24"/>
                <w:szCs w:val="24"/>
                <w:lang w:val="ru-RU"/>
              </w:rPr>
            </w:pPr>
          </w:p>
        </w:tc>
      </w:tr>
      <w:tr w:rsidR="008C645E" w:rsidRPr="00B70EA2" w14:paraId="06441CBB" w14:textId="77777777" w:rsidTr="008A30F0">
        <w:tc>
          <w:tcPr>
            <w:tcW w:w="595" w:type="dxa"/>
            <w:tcMar>
              <w:left w:w="28" w:type="dxa"/>
              <w:right w:w="28" w:type="dxa"/>
            </w:tcMar>
          </w:tcPr>
          <w:p w14:paraId="40FA4B0A" w14:textId="77777777" w:rsidR="008C645E" w:rsidRPr="009A1DD5" w:rsidRDefault="008C645E" w:rsidP="008A30F0">
            <w:pPr>
              <w:tabs>
                <w:tab w:val="left" w:pos="2610"/>
              </w:tabs>
              <w:jc w:val="center"/>
              <w:rPr>
                <w:sz w:val="24"/>
                <w:szCs w:val="24"/>
              </w:rPr>
            </w:pPr>
            <w:r w:rsidRPr="009A1DD5">
              <w:rPr>
                <w:sz w:val="24"/>
                <w:szCs w:val="24"/>
              </w:rPr>
              <w:t>4.</w:t>
            </w:r>
          </w:p>
        </w:tc>
        <w:tc>
          <w:tcPr>
            <w:tcW w:w="4500" w:type="dxa"/>
            <w:tcMar>
              <w:left w:w="28" w:type="dxa"/>
              <w:right w:w="28" w:type="dxa"/>
            </w:tcMar>
          </w:tcPr>
          <w:p w14:paraId="5D1D921A" w14:textId="77777777" w:rsidR="008C645E" w:rsidRPr="009A1DD5" w:rsidRDefault="008C645E" w:rsidP="008A30F0">
            <w:pPr>
              <w:tabs>
                <w:tab w:val="left" w:pos="2610"/>
              </w:tabs>
              <w:rPr>
                <w:sz w:val="24"/>
                <w:szCs w:val="24"/>
                <w:lang w:val="ru-RU"/>
              </w:rPr>
            </w:pPr>
            <w:r w:rsidRPr="009A1DD5">
              <w:rPr>
                <w:sz w:val="24"/>
                <w:szCs w:val="24"/>
                <w:lang w:val="ru-RU"/>
              </w:rPr>
              <w:t>Систематизация  и обработка материалов ВКР</w:t>
            </w:r>
          </w:p>
        </w:tc>
        <w:tc>
          <w:tcPr>
            <w:tcW w:w="2446" w:type="dxa"/>
            <w:vMerge/>
            <w:tcMar>
              <w:left w:w="28" w:type="dxa"/>
              <w:right w:w="28" w:type="dxa"/>
            </w:tcMar>
          </w:tcPr>
          <w:p w14:paraId="527AD69F" w14:textId="77777777" w:rsidR="008C645E" w:rsidRPr="009A1DD5" w:rsidRDefault="008C645E" w:rsidP="008A30F0">
            <w:pPr>
              <w:tabs>
                <w:tab w:val="left" w:pos="2610"/>
              </w:tabs>
              <w:jc w:val="center"/>
              <w:rPr>
                <w:sz w:val="24"/>
                <w:szCs w:val="24"/>
                <w:lang w:val="ru-RU"/>
              </w:rPr>
            </w:pPr>
          </w:p>
        </w:tc>
        <w:tc>
          <w:tcPr>
            <w:tcW w:w="1980" w:type="dxa"/>
            <w:tcMar>
              <w:left w:w="28" w:type="dxa"/>
              <w:right w:w="28" w:type="dxa"/>
            </w:tcMar>
          </w:tcPr>
          <w:p w14:paraId="4D88702C" w14:textId="77777777" w:rsidR="008C645E" w:rsidRPr="009A1DD5" w:rsidRDefault="008C645E" w:rsidP="008A30F0">
            <w:pPr>
              <w:tabs>
                <w:tab w:val="left" w:pos="2610"/>
              </w:tabs>
              <w:jc w:val="center"/>
              <w:rPr>
                <w:sz w:val="24"/>
                <w:szCs w:val="24"/>
                <w:lang w:val="ru-RU"/>
              </w:rPr>
            </w:pPr>
          </w:p>
        </w:tc>
      </w:tr>
      <w:tr w:rsidR="008C645E" w:rsidRPr="00B70EA2" w14:paraId="76CCDD98" w14:textId="77777777" w:rsidTr="008A30F0">
        <w:tc>
          <w:tcPr>
            <w:tcW w:w="595" w:type="dxa"/>
            <w:tcMar>
              <w:left w:w="28" w:type="dxa"/>
              <w:right w:w="28" w:type="dxa"/>
            </w:tcMar>
          </w:tcPr>
          <w:p w14:paraId="7E0EF61D" w14:textId="77777777" w:rsidR="008C645E" w:rsidRPr="009A1DD5" w:rsidRDefault="008C645E" w:rsidP="008A30F0">
            <w:pPr>
              <w:tabs>
                <w:tab w:val="left" w:pos="2610"/>
              </w:tabs>
              <w:jc w:val="center"/>
              <w:rPr>
                <w:sz w:val="24"/>
                <w:szCs w:val="24"/>
              </w:rPr>
            </w:pPr>
            <w:r w:rsidRPr="009A1DD5">
              <w:rPr>
                <w:sz w:val="24"/>
                <w:szCs w:val="24"/>
              </w:rPr>
              <w:t>5.</w:t>
            </w:r>
          </w:p>
        </w:tc>
        <w:tc>
          <w:tcPr>
            <w:tcW w:w="4500" w:type="dxa"/>
            <w:tcMar>
              <w:left w:w="28" w:type="dxa"/>
              <w:right w:w="28" w:type="dxa"/>
            </w:tcMar>
          </w:tcPr>
          <w:p w14:paraId="1F04C1FB" w14:textId="77777777" w:rsidR="008C645E" w:rsidRPr="009A1DD5" w:rsidRDefault="008C645E" w:rsidP="008A30F0">
            <w:pPr>
              <w:tabs>
                <w:tab w:val="left" w:pos="2610"/>
              </w:tabs>
              <w:rPr>
                <w:sz w:val="24"/>
                <w:szCs w:val="24"/>
                <w:lang w:val="ru-RU"/>
              </w:rPr>
            </w:pPr>
            <w:r w:rsidRPr="009A1DD5">
              <w:rPr>
                <w:sz w:val="24"/>
                <w:szCs w:val="24"/>
                <w:lang w:val="ru-RU"/>
              </w:rPr>
              <w:t>Анализ полученных в работе результатов, обобщение</w:t>
            </w:r>
          </w:p>
        </w:tc>
        <w:tc>
          <w:tcPr>
            <w:tcW w:w="2446" w:type="dxa"/>
            <w:vMerge/>
            <w:tcMar>
              <w:left w:w="28" w:type="dxa"/>
              <w:right w:w="28" w:type="dxa"/>
            </w:tcMar>
          </w:tcPr>
          <w:p w14:paraId="14926F03" w14:textId="77777777" w:rsidR="008C645E" w:rsidRPr="009A1DD5" w:rsidRDefault="008C645E" w:rsidP="008A30F0">
            <w:pPr>
              <w:tabs>
                <w:tab w:val="left" w:pos="2610"/>
              </w:tabs>
              <w:jc w:val="center"/>
              <w:rPr>
                <w:sz w:val="24"/>
                <w:szCs w:val="24"/>
                <w:lang w:val="ru-RU"/>
              </w:rPr>
            </w:pPr>
          </w:p>
        </w:tc>
        <w:tc>
          <w:tcPr>
            <w:tcW w:w="1980" w:type="dxa"/>
            <w:tcMar>
              <w:left w:w="28" w:type="dxa"/>
              <w:right w:w="28" w:type="dxa"/>
            </w:tcMar>
          </w:tcPr>
          <w:p w14:paraId="50B97BBD" w14:textId="77777777" w:rsidR="008C645E" w:rsidRPr="009A1DD5" w:rsidRDefault="008C645E" w:rsidP="008A30F0">
            <w:pPr>
              <w:tabs>
                <w:tab w:val="left" w:pos="2610"/>
              </w:tabs>
              <w:jc w:val="center"/>
              <w:rPr>
                <w:sz w:val="24"/>
                <w:szCs w:val="24"/>
                <w:lang w:val="ru-RU"/>
              </w:rPr>
            </w:pPr>
          </w:p>
        </w:tc>
      </w:tr>
      <w:tr w:rsidR="008C645E" w:rsidRPr="0099060B" w14:paraId="45360AAE" w14:textId="77777777" w:rsidTr="008A30F0">
        <w:tc>
          <w:tcPr>
            <w:tcW w:w="595" w:type="dxa"/>
            <w:tcMar>
              <w:left w:w="28" w:type="dxa"/>
              <w:right w:w="28" w:type="dxa"/>
            </w:tcMar>
          </w:tcPr>
          <w:p w14:paraId="2C5E0B8D" w14:textId="77777777" w:rsidR="008C645E" w:rsidRPr="009A1DD5" w:rsidRDefault="008C645E" w:rsidP="008A30F0">
            <w:pPr>
              <w:tabs>
                <w:tab w:val="left" w:pos="2610"/>
              </w:tabs>
              <w:jc w:val="center"/>
              <w:rPr>
                <w:sz w:val="24"/>
                <w:szCs w:val="24"/>
              </w:rPr>
            </w:pPr>
            <w:r w:rsidRPr="009A1DD5">
              <w:rPr>
                <w:sz w:val="24"/>
                <w:szCs w:val="24"/>
              </w:rPr>
              <w:t>6.</w:t>
            </w:r>
          </w:p>
        </w:tc>
        <w:tc>
          <w:tcPr>
            <w:tcW w:w="4500" w:type="dxa"/>
            <w:tcMar>
              <w:left w:w="28" w:type="dxa"/>
              <w:right w:w="28" w:type="dxa"/>
            </w:tcMar>
          </w:tcPr>
          <w:p w14:paraId="2EEDF977" w14:textId="77777777" w:rsidR="008C645E" w:rsidRPr="009A1DD5" w:rsidRDefault="008C645E" w:rsidP="008A30F0">
            <w:pPr>
              <w:tabs>
                <w:tab w:val="left" w:pos="2610"/>
              </w:tabs>
              <w:rPr>
                <w:sz w:val="24"/>
                <w:szCs w:val="24"/>
                <w:lang w:val="ru-RU"/>
              </w:rPr>
            </w:pPr>
            <w:r w:rsidRPr="009A1DD5">
              <w:rPr>
                <w:sz w:val="24"/>
                <w:szCs w:val="24"/>
                <w:lang w:val="ru-RU"/>
              </w:rPr>
              <w:t>Подготовка отчетных материалов, представляемых в государственную экзаменационную комиссию, доклада к защите и презентации</w:t>
            </w:r>
          </w:p>
        </w:tc>
        <w:tc>
          <w:tcPr>
            <w:tcW w:w="2446" w:type="dxa"/>
            <w:vMerge w:val="restart"/>
            <w:tcMar>
              <w:left w:w="28" w:type="dxa"/>
              <w:right w:w="28" w:type="dxa"/>
            </w:tcMar>
            <w:vAlign w:val="center"/>
          </w:tcPr>
          <w:p w14:paraId="392646C1" w14:textId="77777777" w:rsidR="008C645E" w:rsidRDefault="007E412C" w:rsidP="008A30F0">
            <w:pPr>
              <w:tabs>
                <w:tab w:val="left" w:pos="2610"/>
              </w:tabs>
              <w:jc w:val="center"/>
              <w:rPr>
                <w:sz w:val="24"/>
                <w:szCs w:val="24"/>
                <w:lang w:val="ru-RU"/>
              </w:rPr>
            </w:pPr>
            <w:r>
              <w:rPr>
                <w:sz w:val="24"/>
                <w:szCs w:val="24"/>
                <w:lang w:val="ru-RU"/>
              </w:rPr>
              <w:t>01.06.2022</w:t>
            </w:r>
          </w:p>
          <w:p w14:paraId="1A68C83D" w14:textId="77777777" w:rsidR="007E412C" w:rsidRDefault="007E412C" w:rsidP="008A30F0">
            <w:pPr>
              <w:tabs>
                <w:tab w:val="left" w:pos="2610"/>
              </w:tabs>
              <w:jc w:val="center"/>
              <w:rPr>
                <w:i/>
                <w:sz w:val="24"/>
                <w:szCs w:val="24"/>
                <w:lang w:val="ru-RU"/>
              </w:rPr>
            </w:pPr>
            <w:r>
              <w:rPr>
                <w:i/>
                <w:sz w:val="24"/>
                <w:szCs w:val="24"/>
                <w:lang w:val="ru-RU"/>
              </w:rPr>
              <w:t>-</w:t>
            </w:r>
          </w:p>
          <w:p w14:paraId="5008644F" w14:textId="278D832B" w:rsidR="007E412C" w:rsidRPr="009F0ECF" w:rsidRDefault="009F0ECF" w:rsidP="008A30F0">
            <w:pPr>
              <w:tabs>
                <w:tab w:val="left" w:pos="2610"/>
              </w:tabs>
              <w:jc w:val="center"/>
              <w:rPr>
                <w:iCs/>
                <w:sz w:val="24"/>
                <w:szCs w:val="24"/>
                <w:lang w:val="ru-RU"/>
              </w:rPr>
            </w:pPr>
            <w:r w:rsidRPr="009F0ECF">
              <w:rPr>
                <w:iCs/>
                <w:sz w:val="24"/>
                <w:szCs w:val="24"/>
                <w:lang w:val="ru-RU"/>
              </w:rPr>
              <w:t>08.06.2022</w:t>
            </w:r>
          </w:p>
        </w:tc>
        <w:tc>
          <w:tcPr>
            <w:tcW w:w="1980" w:type="dxa"/>
            <w:tcMar>
              <w:left w:w="28" w:type="dxa"/>
              <w:right w:w="28" w:type="dxa"/>
            </w:tcMar>
          </w:tcPr>
          <w:p w14:paraId="6CFD1C5D" w14:textId="77777777" w:rsidR="008C645E" w:rsidRPr="009A1DD5" w:rsidRDefault="008C645E" w:rsidP="008A30F0">
            <w:pPr>
              <w:tabs>
                <w:tab w:val="left" w:pos="2610"/>
              </w:tabs>
              <w:jc w:val="center"/>
              <w:rPr>
                <w:sz w:val="24"/>
                <w:szCs w:val="24"/>
                <w:lang w:val="ru-RU"/>
              </w:rPr>
            </w:pPr>
          </w:p>
        </w:tc>
      </w:tr>
      <w:tr w:rsidR="008C645E" w:rsidRPr="009A1DD5" w14:paraId="1BB42AB6" w14:textId="77777777" w:rsidTr="008A30F0">
        <w:tc>
          <w:tcPr>
            <w:tcW w:w="595" w:type="dxa"/>
            <w:tcMar>
              <w:left w:w="28" w:type="dxa"/>
              <w:right w:w="28" w:type="dxa"/>
            </w:tcMar>
          </w:tcPr>
          <w:p w14:paraId="45448875" w14:textId="77777777" w:rsidR="008C645E" w:rsidRPr="009A1DD5" w:rsidRDefault="008C645E" w:rsidP="008A30F0">
            <w:pPr>
              <w:tabs>
                <w:tab w:val="left" w:pos="2610"/>
              </w:tabs>
              <w:jc w:val="center"/>
              <w:rPr>
                <w:sz w:val="24"/>
                <w:szCs w:val="24"/>
                <w:lang w:val="ru-RU"/>
              </w:rPr>
            </w:pPr>
            <w:r w:rsidRPr="009A1DD5">
              <w:rPr>
                <w:sz w:val="24"/>
                <w:szCs w:val="24"/>
                <w:lang w:val="ru-RU"/>
              </w:rPr>
              <w:t>7.</w:t>
            </w:r>
          </w:p>
        </w:tc>
        <w:tc>
          <w:tcPr>
            <w:tcW w:w="4500" w:type="dxa"/>
            <w:tcMar>
              <w:left w:w="28" w:type="dxa"/>
              <w:right w:w="28" w:type="dxa"/>
            </w:tcMar>
          </w:tcPr>
          <w:p w14:paraId="7133C2C6" w14:textId="77777777" w:rsidR="008C645E" w:rsidRPr="009A1DD5" w:rsidRDefault="008C645E" w:rsidP="008A30F0">
            <w:pPr>
              <w:tabs>
                <w:tab w:val="left" w:pos="2610"/>
              </w:tabs>
              <w:rPr>
                <w:sz w:val="24"/>
                <w:szCs w:val="24"/>
                <w:lang w:val="ru-RU"/>
              </w:rPr>
            </w:pPr>
            <w:r w:rsidRPr="009A1DD5">
              <w:rPr>
                <w:sz w:val="24"/>
                <w:szCs w:val="24"/>
                <w:lang w:val="ru-RU"/>
              </w:rPr>
              <w:t>Консультации с руководителем ВКР</w:t>
            </w:r>
          </w:p>
        </w:tc>
        <w:tc>
          <w:tcPr>
            <w:tcW w:w="2446" w:type="dxa"/>
            <w:vMerge/>
            <w:tcMar>
              <w:left w:w="28" w:type="dxa"/>
              <w:right w:w="28" w:type="dxa"/>
            </w:tcMar>
            <w:vAlign w:val="center"/>
          </w:tcPr>
          <w:p w14:paraId="69C410B3" w14:textId="77777777" w:rsidR="008C645E" w:rsidRPr="009A1DD5" w:rsidRDefault="008C645E" w:rsidP="008A30F0">
            <w:pPr>
              <w:tabs>
                <w:tab w:val="left" w:pos="2610"/>
              </w:tabs>
              <w:jc w:val="center"/>
              <w:rPr>
                <w:sz w:val="24"/>
                <w:szCs w:val="24"/>
                <w:lang w:val="ru-RU"/>
              </w:rPr>
            </w:pPr>
          </w:p>
        </w:tc>
        <w:tc>
          <w:tcPr>
            <w:tcW w:w="1980" w:type="dxa"/>
            <w:tcMar>
              <w:left w:w="28" w:type="dxa"/>
              <w:right w:w="28" w:type="dxa"/>
            </w:tcMar>
          </w:tcPr>
          <w:p w14:paraId="21C19D16" w14:textId="77777777" w:rsidR="008C645E" w:rsidRPr="009A1DD5" w:rsidRDefault="008C645E" w:rsidP="008A30F0">
            <w:pPr>
              <w:tabs>
                <w:tab w:val="left" w:pos="2610"/>
              </w:tabs>
              <w:jc w:val="center"/>
              <w:rPr>
                <w:sz w:val="24"/>
                <w:szCs w:val="24"/>
                <w:lang w:val="ru-RU"/>
              </w:rPr>
            </w:pPr>
          </w:p>
        </w:tc>
      </w:tr>
      <w:tr w:rsidR="008C645E" w:rsidRPr="00B70EA2" w14:paraId="315D5C58" w14:textId="77777777" w:rsidTr="008A30F0">
        <w:tc>
          <w:tcPr>
            <w:tcW w:w="595" w:type="dxa"/>
            <w:tcMar>
              <w:left w:w="28" w:type="dxa"/>
              <w:right w:w="28" w:type="dxa"/>
            </w:tcMar>
          </w:tcPr>
          <w:p w14:paraId="69D75A29" w14:textId="77777777" w:rsidR="008C645E" w:rsidRPr="009A1DD5" w:rsidRDefault="008C645E" w:rsidP="008A30F0">
            <w:pPr>
              <w:tabs>
                <w:tab w:val="left" w:pos="2610"/>
              </w:tabs>
              <w:jc w:val="center"/>
              <w:rPr>
                <w:sz w:val="24"/>
                <w:szCs w:val="24"/>
                <w:lang w:val="ru-RU"/>
              </w:rPr>
            </w:pPr>
            <w:r w:rsidRPr="009A1DD5">
              <w:rPr>
                <w:sz w:val="24"/>
                <w:szCs w:val="24"/>
                <w:lang w:val="ru-RU"/>
              </w:rPr>
              <w:t>8.</w:t>
            </w:r>
          </w:p>
        </w:tc>
        <w:tc>
          <w:tcPr>
            <w:tcW w:w="4500" w:type="dxa"/>
            <w:tcMar>
              <w:left w:w="28" w:type="dxa"/>
              <w:right w:w="28" w:type="dxa"/>
            </w:tcMar>
          </w:tcPr>
          <w:p w14:paraId="05AAD321" w14:textId="77777777" w:rsidR="008C645E" w:rsidRPr="009A1DD5" w:rsidRDefault="008C645E" w:rsidP="008A30F0">
            <w:pPr>
              <w:tabs>
                <w:tab w:val="left" w:pos="2610"/>
              </w:tabs>
              <w:rPr>
                <w:sz w:val="24"/>
                <w:szCs w:val="24"/>
                <w:lang w:val="ru-RU"/>
              </w:rPr>
            </w:pPr>
            <w:r w:rsidRPr="009A1DD5">
              <w:rPr>
                <w:sz w:val="24"/>
                <w:szCs w:val="24"/>
                <w:lang w:val="ru-RU"/>
              </w:rPr>
              <w:t>Представление выполненной ВКР руководителю для подготовки отзыва</w:t>
            </w:r>
          </w:p>
        </w:tc>
        <w:tc>
          <w:tcPr>
            <w:tcW w:w="2446" w:type="dxa"/>
            <w:vMerge/>
            <w:tcMar>
              <w:left w:w="28" w:type="dxa"/>
              <w:right w:w="28" w:type="dxa"/>
            </w:tcMar>
            <w:vAlign w:val="center"/>
          </w:tcPr>
          <w:p w14:paraId="0572529D" w14:textId="77777777" w:rsidR="008C645E" w:rsidRPr="009A1DD5" w:rsidRDefault="008C645E" w:rsidP="008A30F0">
            <w:pPr>
              <w:tabs>
                <w:tab w:val="left" w:pos="2610"/>
              </w:tabs>
              <w:jc w:val="center"/>
              <w:rPr>
                <w:sz w:val="24"/>
                <w:szCs w:val="24"/>
                <w:lang w:val="ru-RU"/>
              </w:rPr>
            </w:pPr>
          </w:p>
        </w:tc>
        <w:tc>
          <w:tcPr>
            <w:tcW w:w="1980" w:type="dxa"/>
            <w:tcMar>
              <w:left w:w="28" w:type="dxa"/>
              <w:right w:w="28" w:type="dxa"/>
            </w:tcMar>
          </w:tcPr>
          <w:p w14:paraId="0DD7F84D" w14:textId="77777777" w:rsidR="008C645E" w:rsidRPr="009A1DD5" w:rsidRDefault="008C645E" w:rsidP="008A30F0">
            <w:pPr>
              <w:tabs>
                <w:tab w:val="left" w:pos="2610"/>
              </w:tabs>
              <w:jc w:val="center"/>
              <w:rPr>
                <w:sz w:val="24"/>
                <w:szCs w:val="24"/>
                <w:lang w:val="ru-RU"/>
              </w:rPr>
            </w:pPr>
          </w:p>
        </w:tc>
      </w:tr>
      <w:tr w:rsidR="008C645E" w:rsidRPr="00B70EA2" w14:paraId="676E8FDC" w14:textId="77777777" w:rsidTr="008A30F0">
        <w:tc>
          <w:tcPr>
            <w:tcW w:w="595" w:type="dxa"/>
            <w:tcMar>
              <w:left w:w="28" w:type="dxa"/>
              <w:right w:w="28" w:type="dxa"/>
            </w:tcMar>
          </w:tcPr>
          <w:p w14:paraId="65AC628D" w14:textId="77777777" w:rsidR="008C645E" w:rsidRPr="009A1DD5" w:rsidRDefault="008C645E" w:rsidP="008A30F0">
            <w:pPr>
              <w:tabs>
                <w:tab w:val="left" w:pos="2610"/>
              </w:tabs>
              <w:jc w:val="center"/>
              <w:rPr>
                <w:sz w:val="24"/>
                <w:szCs w:val="24"/>
              </w:rPr>
            </w:pPr>
            <w:r w:rsidRPr="009A1DD5">
              <w:rPr>
                <w:sz w:val="24"/>
                <w:szCs w:val="24"/>
                <w:lang w:val="ru-RU"/>
              </w:rPr>
              <w:t>9.</w:t>
            </w:r>
          </w:p>
        </w:tc>
        <w:tc>
          <w:tcPr>
            <w:tcW w:w="4500" w:type="dxa"/>
            <w:tcMar>
              <w:left w:w="28" w:type="dxa"/>
              <w:right w:w="28" w:type="dxa"/>
            </w:tcMar>
          </w:tcPr>
          <w:p w14:paraId="214D991C" w14:textId="77777777" w:rsidR="008C645E" w:rsidRPr="009A1DD5" w:rsidRDefault="008C645E" w:rsidP="008A30F0">
            <w:pPr>
              <w:tabs>
                <w:tab w:val="left" w:pos="2610"/>
              </w:tabs>
              <w:rPr>
                <w:sz w:val="24"/>
                <w:szCs w:val="24"/>
                <w:lang w:val="ru-RU"/>
              </w:rPr>
            </w:pPr>
            <w:r w:rsidRPr="009A1DD5">
              <w:rPr>
                <w:sz w:val="24"/>
                <w:szCs w:val="24"/>
                <w:lang w:val="ru-RU"/>
              </w:rPr>
              <w:t>Подготовка к защите ВКР, включая подготовку к процедуре защиты и процедуру защиты</w:t>
            </w:r>
          </w:p>
        </w:tc>
        <w:tc>
          <w:tcPr>
            <w:tcW w:w="2446" w:type="dxa"/>
            <w:vMerge/>
            <w:tcMar>
              <w:left w:w="28" w:type="dxa"/>
              <w:right w:w="28" w:type="dxa"/>
            </w:tcMar>
            <w:vAlign w:val="center"/>
          </w:tcPr>
          <w:p w14:paraId="38F79180" w14:textId="77777777" w:rsidR="008C645E" w:rsidRPr="009A1DD5" w:rsidRDefault="008C645E" w:rsidP="008A30F0">
            <w:pPr>
              <w:tabs>
                <w:tab w:val="left" w:pos="2610"/>
              </w:tabs>
              <w:jc w:val="center"/>
              <w:rPr>
                <w:i/>
                <w:sz w:val="24"/>
                <w:szCs w:val="24"/>
                <w:lang w:val="ru-RU"/>
              </w:rPr>
            </w:pPr>
          </w:p>
        </w:tc>
        <w:tc>
          <w:tcPr>
            <w:tcW w:w="1980" w:type="dxa"/>
            <w:tcMar>
              <w:left w:w="28" w:type="dxa"/>
              <w:right w:w="28" w:type="dxa"/>
            </w:tcMar>
          </w:tcPr>
          <w:p w14:paraId="0C95BC89" w14:textId="77777777" w:rsidR="008C645E" w:rsidRPr="009A1DD5" w:rsidRDefault="008C645E" w:rsidP="008A30F0">
            <w:pPr>
              <w:tabs>
                <w:tab w:val="left" w:pos="2610"/>
              </w:tabs>
              <w:jc w:val="center"/>
              <w:rPr>
                <w:sz w:val="24"/>
                <w:szCs w:val="24"/>
                <w:lang w:val="ru-RU"/>
              </w:rPr>
            </w:pPr>
          </w:p>
        </w:tc>
      </w:tr>
    </w:tbl>
    <w:p w14:paraId="1791DEB0" w14:textId="77777777" w:rsidR="008C645E" w:rsidRPr="009A1DD5" w:rsidRDefault="008C645E" w:rsidP="008C645E">
      <w:pPr>
        <w:rPr>
          <w:i/>
          <w:sz w:val="24"/>
          <w:szCs w:val="24"/>
          <w:lang w:val="ru-RU"/>
        </w:rPr>
      </w:pPr>
    </w:p>
    <w:p w14:paraId="5218D1C4" w14:textId="77777777" w:rsidR="008C645E" w:rsidRPr="009A1DD5" w:rsidRDefault="008C645E" w:rsidP="008C645E">
      <w:pPr>
        <w:rPr>
          <w:sz w:val="24"/>
          <w:szCs w:val="24"/>
          <w:lang w:val="ru-RU"/>
        </w:rPr>
      </w:pPr>
      <w:r w:rsidRPr="009A1DD5">
        <w:rPr>
          <w:i/>
          <w:sz w:val="24"/>
          <w:szCs w:val="24"/>
          <w:lang w:val="ru-RU"/>
        </w:rPr>
        <w:t xml:space="preserve">Студент                </w:t>
      </w:r>
      <w:r w:rsidRPr="009A1DD5">
        <w:rPr>
          <w:sz w:val="24"/>
          <w:szCs w:val="24"/>
          <w:lang w:val="ru-RU"/>
        </w:rPr>
        <w:t xml:space="preserve"> _____________________________________________</w:t>
      </w:r>
    </w:p>
    <w:p w14:paraId="1D341F27" w14:textId="77777777" w:rsidR="008C645E" w:rsidRPr="009A1DD5" w:rsidRDefault="008C645E" w:rsidP="008C645E">
      <w:pPr>
        <w:jc w:val="center"/>
        <w:rPr>
          <w:sz w:val="24"/>
          <w:szCs w:val="24"/>
          <w:vertAlign w:val="superscript"/>
          <w:lang w:val="ru-RU"/>
        </w:rPr>
      </w:pPr>
      <w:r w:rsidRPr="009A1DD5">
        <w:rPr>
          <w:sz w:val="24"/>
          <w:szCs w:val="24"/>
          <w:vertAlign w:val="superscript"/>
          <w:lang w:val="ru-RU"/>
        </w:rPr>
        <w:t>(подпись)</w:t>
      </w:r>
    </w:p>
    <w:p w14:paraId="739BD190" w14:textId="77777777" w:rsidR="008C645E" w:rsidRPr="009A1DD5" w:rsidRDefault="008C645E" w:rsidP="008C645E">
      <w:pPr>
        <w:rPr>
          <w:sz w:val="24"/>
          <w:szCs w:val="24"/>
          <w:lang w:val="ru-RU"/>
        </w:rPr>
      </w:pPr>
      <w:r w:rsidRPr="009A1DD5">
        <w:rPr>
          <w:i/>
          <w:sz w:val="24"/>
          <w:szCs w:val="24"/>
          <w:lang w:val="ru-RU"/>
        </w:rPr>
        <w:t xml:space="preserve">Руководитель ВКР </w:t>
      </w:r>
      <w:r w:rsidRPr="009A1DD5">
        <w:rPr>
          <w:sz w:val="24"/>
          <w:szCs w:val="24"/>
          <w:lang w:val="ru-RU"/>
        </w:rPr>
        <w:t xml:space="preserve"> ____________________________________________</w:t>
      </w:r>
    </w:p>
    <w:p w14:paraId="3BC37C92" w14:textId="77777777" w:rsidR="008C645E" w:rsidRPr="009A1DD5" w:rsidRDefault="008C645E" w:rsidP="008C645E">
      <w:pPr>
        <w:ind w:firstLine="708"/>
        <w:jc w:val="center"/>
        <w:rPr>
          <w:sz w:val="24"/>
          <w:szCs w:val="24"/>
          <w:vertAlign w:val="superscript"/>
          <w:lang w:val="ru-RU"/>
        </w:rPr>
      </w:pPr>
      <w:r w:rsidRPr="009A1DD5">
        <w:rPr>
          <w:sz w:val="24"/>
          <w:szCs w:val="24"/>
          <w:vertAlign w:val="superscript"/>
          <w:lang w:val="ru-RU"/>
        </w:rPr>
        <w:t>(подпись)</w:t>
      </w:r>
    </w:p>
    <w:p w14:paraId="558EBF3C" w14:textId="77777777" w:rsidR="00774355" w:rsidRDefault="00774355">
      <w:pPr>
        <w:spacing w:after="200" w:line="276" w:lineRule="auto"/>
        <w:rPr>
          <w:b/>
          <w:bCs/>
          <w:sz w:val="28"/>
          <w:szCs w:val="28"/>
          <w:lang w:val="ru-RU"/>
        </w:rPr>
      </w:pPr>
      <w:r>
        <w:rPr>
          <w:sz w:val="28"/>
          <w:szCs w:val="28"/>
          <w:lang w:val="ru-RU"/>
        </w:rPr>
        <w:br w:type="page"/>
      </w:r>
    </w:p>
    <w:p w14:paraId="604B449A" w14:textId="77777777" w:rsidR="00F22D97" w:rsidRDefault="00F22D97" w:rsidP="00715910">
      <w:pPr>
        <w:pStyle w:val="6"/>
        <w:spacing w:before="0" w:after="0" w:line="360" w:lineRule="auto"/>
        <w:ind w:firstLine="709"/>
        <w:jc w:val="center"/>
        <w:rPr>
          <w:sz w:val="28"/>
          <w:szCs w:val="28"/>
          <w:lang w:val="ru-RU"/>
        </w:rPr>
      </w:pPr>
      <w:r>
        <w:rPr>
          <w:sz w:val="28"/>
          <w:szCs w:val="28"/>
          <w:lang w:val="ru-RU"/>
        </w:rPr>
        <w:lastRenderedPageBreak/>
        <w:t>РЕФЕРАТ</w:t>
      </w:r>
    </w:p>
    <w:p w14:paraId="42939FB0" w14:textId="77777777" w:rsidR="00294EA0" w:rsidRPr="005738FF" w:rsidRDefault="00296A1F" w:rsidP="005738FF">
      <w:pPr>
        <w:spacing w:line="360" w:lineRule="auto"/>
        <w:ind w:firstLine="709"/>
        <w:jc w:val="both"/>
        <w:rPr>
          <w:rFonts w:eastAsia="Calibri"/>
          <w:sz w:val="28"/>
          <w:szCs w:val="28"/>
          <w:lang w:val="ru-RU" w:eastAsia="en-US"/>
        </w:rPr>
      </w:pPr>
      <w:r w:rsidRPr="00916723">
        <w:rPr>
          <w:rFonts w:eastAsia="Calibri"/>
          <w:sz w:val="28"/>
          <w:szCs w:val="28"/>
          <w:lang w:val="ru-RU" w:eastAsia="en-US"/>
        </w:rPr>
        <w:t xml:space="preserve">В </w:t>
      </w:r>
      <w:r w:rsidR="00BD3ABD">
        <w:rPr>
          <w:rFonts w:eastAsia="Calibri"/>
          <w:sz w:val="28"/>
          <w:szCs w:val="28"/>
          <w:lang w:val="ru-RU" w:eastAsia="en-US"/>
        </w:rPr>
        <w:t>данной дипломной работе</w:t>
      </w:r>
      <w:r w:rsidRPr="00916723">
        <w:rPr>
          <w:rFonts w:eastAsia="Calibri"/>
          <w:sz w:val="28"/>
          <w:szCs w:val="28"/>
          <w:lang w:val="ru-RU" w:eastAsia="en-US"/>
        </w:rPr>
        <w:t xml:space="preserve"> </w:t>
      </w:r>
      <w:r w:rsidR="00715910">
        <w:rPr>
          <w:rFonts w:eastAsia="Calibri"/>
          <w:sz w:val="28"/>
          <w:szCs w:val="28"/>
          <w:lang w:val="ru-RU" w:eastAsia="en-US"/>
        </w:rPr>
        <w:t>рассмотрена тема «Разработка</w:t>
      </w:r>
      <w:r w:rsidRPr="00916723">
        <w:rPr>
          <w:rFonts w:eastAsia="Calibri"/>
          <w:sz w:val="28"/>
          <w:szCs w:val="28"/>
          <w:lang w:val="ru-RU" w:eastAsia="en-US"/>
        </w:rPr>
        <w:t xml:space="preserve"> лабораторных работ по обнаружению компьютерных атак при помощи анализа</w:t>
      </w:r>
      <w:r w:rsidR="00715910">
        <w:rPr>
          <w:rFonts w:eastAsia="Calibri"/>
          <w:sz w:val="28"/>
          <w:szCs w:val="28"/>
          <w:lang w:val="ru-RU" w:eastAsia="en-US"/>
        </w:rPr>
        <w:t>тора сетевых пакетов Packetbeat».</w:t>
      </w:r>
    </w:p>
    <w:p w14:paraId="3461F150" w14:textId="77777777" w:rsidR="00916723" w:rsidRPr="00BA4F67" w:rsidRDefault="000C0C3F" w:rsidP="00715910">
      <w:pPr>
        <w:spacing w:line="360" w:lineRule="auto"/>
        <w:ind w:firstLine="709"/>
        <w:jc w:val="both"/>
        <w:rPr>
          <w:rFonts w:eastAsia="Calibri"/>
          <w:sz w:val="28"/>
          <w:szCs w:val="28"/>
          <w:lang w:val="ru-RU" w:eastAsia="en-US"/>
        </w:rPr>
      </w:pPr>
      <w:r>
        <w:rPr>
          <w:rFonts w:eastAsia="Calibri"/>
          <w:sz w:val="28"/>
          <w:szCs w:val="28"/>
          <w:lang w:val="ru-RU" w:eastAsia="en-US"/>
        </w:rPr>
        <w:t xml:space="preserve">Дипломная работа содержит: 72 </w:t>
      </w:r>
      <w:r w:rsidR="00542399">
        <w:rPr>
          <w:rFonts w:eastAsia="Calibri"/>
          <w:sz w:val="28"/>
          <w:szCs w:val="28"/>
          <w:lang w:val="ru-RU" w:eastAsia="en-US"/>
        </w:rPr>
        <w:t>с</w:t>
      </w:r>
      <w:r w:rsidR="00542399" w:rsidRPr="00916723">
        <w:rPr>
          <w:rFonts w:eastAsia="Calibri"/>
          <w:sz w:val="28"/>
          <w:szCs w:val="28"/>
          <w:lang w:val="ru-RU" w:eastAsia="en-US"/>
        </w:rPr>
        <w:t>траниц</w:t>
      </w:r>
      <w:r w:rsidR="00542399">
        <w:rPr>
          <w:rFonts w:eastAsia="Calibri"/>
          <w:sz w:val="28"/>
          <w:szCs w:val="28"/>
          <w:lang w:val="ru-RU" w:eastAsia="en-US"/>
        </w:rPr>
        <w:t>ы</w:t>
      </w:r>
      <w:r w:rsidR="00BA4F67">
        <w:rPr>
          <w:rFonts w:eastAsia="Calibri"/>
          <w:sz w:val="28"/>
          <w:szCs w:val="28"/>
          <w:lang w:val="ru-RU" w:eastAsia="en-US"/>
        </w:rPr>
        <w:t xml:space="preserve">, 27 рисунков, 3 таблицы, 3 приложения. </w:t>
      </w:r>
    </w:p>
    <w:p w14:paraId="2C7363C1" w14:textId="77777777" w:rsidR="00916723" w:rsidRDefault="00916723" w:rsidP="00715910">
      <w:pPr>
        <w:spacing w:line="360" w:lineRule="auto"/>
        <w:ind w:firstLine="709"/>
        <w:jc w:val="both"/>
        <w:rPr>
          <w:rFonts w:eastAsia="Calibri"/>
          <w:sz w:val="28"/>
          <w:szCs w:val="28"/>
          <w:lang w:val="ru-RU" w:eastAsia="en-US"/>
        </w:rPr>
      </w:pPr>
      <w:r w:rsidRPr="00916723">
        <w:rPr>
          <w:rFonts w:eastAsia="Calibri"/>
          <w:sz w:val="28"/>
          <w:szCs w:val="28"/>
          <w:lang w:val="ru-RU" w:eastAsia="en-US"/>
        </w:rPr>
        <w:t xml:space="preserve">Ключевые слова: Packetbeat, </w:t>
      </w:r>
      <w:r w:rsidRPr="00916723">
        <w:rPr>
          <w:rFonts w:eastAsia="Calibri"/>
          <w:sz w:val="28"/>
          <w:szCs w:val="28"/>
          <w:lang w:eastAsia="en-US"/>
        </w:rPr>
        <w:t>Kibana</w:t>
      </w:r>
      <w:r w:rsidRPr="00916723">
        <w:rPr>
          <w:rFonts w:eastAsia="Calibri"/>
          <w:sz w:val="28"/>
          <w:szCs w:val="28"/>
          <w:lang w:val="ru-RU" w:eastAsia="en-US"/>
        </w:rPr>
        <w:t>,</w:t>
      </w:r>
      <w:r w:rsidR="00DF7ACA">
        <w:rPr>
          <w:rFonts w:eastAsia="Calibri"/>
          <w:sz w:val="28"/>
          <w:szCs w:val="28"/>
          <w:lang w:val="ru-RU" w:eastAsia="en-US"/>
        </w:rPr>
        <w:t xml:space="preserve"> </w:t>
      </w:r>
      <w:r w:rsidR="00DF7ACA" w:rsidRPr="00DF7ACA">
        <w:rPr>
          <w:rFonts w:eastAsia="Calibri"/>
          <w:sz w:val="28"/>
          <w:szCs w:val="28"/>
          <w:lang w:val="ru-RU" w:eastAsia="en-US"/>
        </w:rPr>
        <w:t>Elasticsearch</w:t>
      </w:r>
      <w:r w:rsidR="00DF7ACA">
        <w:rPr>
          <w:rFonts w:eastAsia="Calibri"/>
          <w:sz w:val="28"/>
          <w:szCs w:val="28"/>
          <w:lang w:val="ru-RU" w:eastAsia="en-US"/>
        </w:rPr>
        <w:t>,</w:t>
      </w:r>
      <w:r w:rsidR="003F2A21">
        <w:rPr>
          <w:rFonts w:eastAsia="Calibri"/>
          <w:sz w:val="28"/>
          <w:szCs w:val="28"/>
          <w:lang w:val="ru-RU" w:eastAsia="en-US"/>
        </w:rPr>
        <w:t xml:space="preserve"> стек, компьютерные атаки, средства анализа</w:t>
      </w:r>
    </w:p>
    <w:p w14:paraId="61C6A6D9" w14:textId="77777777" w:rsidR="007D56C8" w:rsidRDefault="00BC7FBE" w:rsidP="00715910">
      <w:pPr>
        <w:spacing w:line="360" w:lineRule="auto"/>
        <w:ind w:firstLine="709"/>
        <w:jc w:val="both"/>
        <w:rPr>
          <w:rFonts w:eastAsia="Calibri"/>
          <w:sz w:val="28"/>
          <w:szCs w:val="28"/>
          <w:lang w:val="ru-RU" w:eastAsia="en-US"/>
        </w:rPr>
      </w:pPr>
      <w:r>
        <w:rPr>
          <w:rFonts w:eastAsia="Calibri"/>
          <w:sz w:val="28"/>
          <w:szCs w:val="28"/>
          <w:lang w:val="ru-RU" w:eastAsia="en-US"/>
        </w:rPr>
        <w:t xml:space="preserve">Целью данной работы </w:t>
      </w:r>
      <w:r w:rsidR="00296A1F" w:rsidRPr="00296A1F">
        <w:rPr>
          <w:rFonts w:eastAsia="Calibri"/>
          <w:sz w:val="28"/>
          <w:szCs w:val="28"/>
          <w:lang w:val="ru-RU" w:eastAsia="en-US"/>
        </w:rPr>
        <w:t>является реализация алгоритма сбора сетевого трафика с удаленного устройства для последующего анализа этих данных.</w:t>
      </w:r>
    </w:p>
    <w:p w14:paraId="1CFBB477" w14:textId="795A75BA" w:rsidR="00F22D97" w:rsidRPr="00715910" w:rsidRDefault="006A69CC" w:rsidP="00715910">
      <w:pPr>
        <w:spacing w:line="360" w:lineRule="auto"/>
        <w:ind w:firstLine="709"/>
        <w:jc w:val="both"/>
        <w:rPr>
          <w:rFonts w:eastAsia="Calibri"/>
          <w:sz w:val="28"/>
          <w:szCs w:val="28"/>
          <w:lang w:val="ru-RU" w:eastAsia="en-US"/>
        </w:rPr>
      </w:pPr>
      <w:r>
        <w:rPr>
          <w:rFonts w:eastAsia="Calibri"/>
          <w:sz w:val="28"/>
          <w:szCs w:val="28"/>
          <w:lang w:val="ru-RU" w:eastAsia="en-US"/>
        </w:rPr>
        <w:t>В выпускной квалификационной</w:t>
      </w:r>
      <w:r w:rsidR="00DA048A">
        <w:rPr>
          <w:rFonts w:eastAsia="Calibri"/>
          <w:sz w:val="28"/>
          <w:szCs w:val="28"/>
          <w:lang w:val="ru-RU" w:eastAsia="en-US"/>
        </w:rPr>
        <w:t xml:space="preserve"> работе представлены </w:t>
      </w:r>
      <w:r>
        <w:rPr>
          <w:rFonts w:eastAsia="Calibri"/>
          <w:sz w:val="28"/>
          <w:szCs w:val="28"/>
          <w:lang w:val="ru-RU" w:eastAsia="en-US"/>
        </w:rPr>
        <w:t>основные компоненты</w:t>
      </w:r>
      <w:r w:rsidR="00211B66">
        <w:rPr>
          <w:rFonts w:eastAsia="Calibri"/>
          <w:sz w:val="28"/>
          <w:szCs w:val="28"/>
          <w:lang w:val="ru-RU" w:eastAsia="en-US"/>
        </w:rPr>
        <w:t xml:space="preserve"> стека </w:t>
      </w:r>
      <w:r w:rsidR="00211B66">
        <w:rPr>
          <w:rFonts w:eastAsia="Calibri"/>
          <w:sz w:val="28"/>
          <w:szCs w:val="28"/>
          <w:lang w:eastAsia="en-US"/>
        </w:rPr>
        <w:t>ELK</w:t>
      </w:r>
      <w:r w:rsidR="00211B66" w:rsidRPr="00211B66">
        <w:rPr>
          <w:rFonts w:eastAsia="Calibri"/>
          <w:sz w:val="28"/>
          <w:szCs w:val="28"/>
          <w:lang w:val="ru-RU" w:eastAsia="en-US"/>
        </w:rPr>
        <w:t xml:space="preserve"> </w:t>
      </w:r>
      <w:r w:rsidR="00211B66">
        <w:rPr>
          <w:rFonts w:eastAsia="Calibri"/>
          <w:sz w:val="28"/>
          <w:szCs w:val="28"/>
          <w:lang w:val="ru-RU" w:eastAsia="en-US"/>
        </w:rPr>
        <w:t>для анализа сети,</w:t>
      </w:r>
      <w:r w:rsidR="00DA048A">
        <w:rPr>
          <w:rFonts w:eastAsia="Calibri"/>
          <w:sz w:val="28"/>
          <w:szCs w:val="28"/>
          <w:lang w:val="ru-RU" w:eastAsia="en-US"/>
        </w:rPr>
        <w:t xml:space="preserve"> описана настройка программных продуктов </w:t>
      </w:r>
      <w:r w:rsidR="00BD3ABD">
        <w:rPr>
          <w:rFonts w:eastAsia="Calibri"/>
          <w:sz w:val="28"/>
          <w:szCs w:val="28"/>
          <w:lang w:val="ru-RU" w:eastAsia="en-US"/>
        </w:rPr>
        <w:t xml:space="preserve">и разработаны лабораторные работы. </w:t>
      </w:r>
      <w:ins w:id="6" w:author="root" w:date="2022-05-29T21:54:00Z">
        <w:r w:rsidR="00B70EA2">
          <w:rPr>
            <w:rFonts w:eastAsia="Calibri"/>
            <w:sz w:val="28"/>
            <w:szCs w:val="28"/>
            <w:lang w:val="ru-RU" w:eastAsia="en-US"/>
          </w:rPr>
          <w:t>Приведен вариант разбора компьютерной атаки типа «Сетевое сканирование».</w:t>
        </w:r>
      </w:ins>
    </w:p>
    <w:p w14:paraId="7F4706B4" w14:textId="77777777" w:rsidR="00F22D97" w:rsidRPr="00715910" w:rsidRDefault="00916723" w:rsidP="00715910">
      <w:pPr>
        <w:spacing w:after="200" w:line="276" w:lineRule="auto"/>
        <w:jc w:val="center"/>
        <w:rPr>
          <w:b/>
          <w:sz w:val="28"/>
          <w:szCs w:val="28"/>
          <w:lang w:val="ru-RU"/>
        </w:rPr>
      </w:pPr>
      <w:r w:rsidRPr="00BA4F67">
        <w:rPr>
          <w:b/>
          <w:sz w:val="28"/>
          <w:szCs w:val="28"/>
          <w:lang w:val="ru-RU"/>
        </w:rPr>
        <w:br w:type="page"/>
      </w:r>
      <w:r w:rsidR="00F22D97" w:rsidRPr="00715910">
        <w:rPr>
          <w:b/>
          <w:sz w:val="28"/>
          <w:szCs w:val="28"/>
          <w:lang w:val="ru-RU"/>
        </w:rPr>
        <w:lastRenderedPageBreak/>
        <w:t>СОДЕРЖАНИЕ</w:t>
      </w:r>
    </w:p>
    <w:sdt>
      <w:sdtPr>
        <w:rPr>
          <w:rFonts w:asciiTheme="minorHAnsi" w:eastAsiaTheme="minorHAnsi" w:hAnsiTheme="minorHAnsi" w:cstheme="minorBidi"/>
          <w:b w:val="0"/>
          <w:bCs w:val="0"/>
          <w:color w:val="auto"/>
          <w:sz w:val="22"/>
          <w:szCs w:val="22"/>
          <w:lang w:val="en-US" w:eastAsia="ru-RU"/>
        </w:rPr>
        <w:id w:val="1824396676"/>
        <w:docPartObj>
          <w:docPartGallery w:val="Table of Contents"/>
          <w:docPartUnique/>
        </w:docPartObj>
      </w:sdtPr>
      <w:sdtEndPr>
        <w:rPr>
          <w:rFonts w:ascii="Times New Roman" w:eastAsia="Times New Roman" w:hAnsi="Times New Roman" w:cs="Times New Roman"/>
          <w:sz w:val="28"/>
          <w:szCs w:val="28"/>
        </w:rPr>
      </w:sdtEndPr>
      <w:sdtContent>
        <w:p w14:paraId="62D9208C" w14:textId="77777777" w:rsidR="00F22D97" w:rsidRPr="00834CED" w:rsidRDefault="00F22D97" w:rsidP="00F22D97">
          <w:pPr>
            <w:pStyle w:val="aff5"/>
            <w:spacing w:before="0" w:line="360" w:lineRule="auto"/>
            <w:rPr>
              <w:rFonts w:ascii="Times New Roman" w:hAnsi="Times New Roman"/>
              <w:color w:val="000000" w:themeColor="text1"/>
            </w:rPr>
          </w:pPr>
        </w:p>
        <w:p w14:paraId="3EC2901F" w14:textId="4F452E22" w:rsidR="006A6848" w:rsidRPr="008D4270" w:rsidRDefault="00F22D97" w:rsidP="004C7796">
          <w:pPr>
            <w:pStyle w:val="13"/>
            <w:rPr>
              <w:rFonts w:asciiTheme="minorHAnsi" w:eastAsiaTheme="minorEastAsia" w:hAnsiTheme="minorHAnsi" w:cstheme="minorBidi"/>
              <w:noProof/>
              <w:lang w:val="ru-RU"/>
            </w:rPr>
          </w:pPr>
          <w:r w:rsidRPr="008D4270">
            <w:fldChar w:fldCharType="begin"/>
          </w:r>
          <w:r w:rsidRPr="008D4270">
            <w:rPr>
              <w:lang w:val="ru-RU"/>
            </w:rPr>
            <w:instrText xml:space="preserve"> </w:instrText>
          </w:r>
          <w:r w:rsidRPr="008D4270">
            <w:instrText>TOC</w:instrText>
          </w:r>
          <w:r w:rsidRPr="008D4270">
            <w:rPr>
              <w:lang w:val="ru-RU"/>
            </w:rPr>
            <w:instrText xml:space="preserve"> \</w:instrText>
          </w:r>
          <w:r w:rsidRPr="008D4270">
            <w:instrText>o</w:instrText>
          </w:r>
          <w:r w:rsidRPr="008D4270">
            <w:rPr>
              <w:lang w:val="ru-RU"/>
            </w:rPr>
            <w:instrText xml:space="preserve"> "</w:instrText>
          </w:r>
          <w:r w:rsidRPr="008D4270">
            <w:instrText xml:space="preserve">1-3" \h \z \u </w:instrText>
          </w:r>
          <w:r w:rsidRPr="008D4270">
            <w:fldChar w:fldCharType="separate"/>
          </w:r>
          <w:hyperlink w:anchor="_Toc104486954" w:history="1">
            <w:r w:rsidR="006A6848" w:rsidRPr="008D4270">
              <w:rPr>
                <w:rStyle w:val="a8"/>
                <w:noProof/>
                <w:sz w:val="28"/>
                <w:szCs w:val="28"/>
              </w:rPr>
              <w:t>ПРЕЧЕНЬ СОКРАЩЕНИЙ И ОБОЗНАЧЕНИЙ</w:t>
            </w:r>
            <w:r w:rsidR="006A6848" w:rsidRPr="008D4270">
              <w:rPr>
                <w:noProof/>
                <w:webHidden/>
              </w:rPr>
              <w:tab/>
            </w:r>
            <w:r w:rsidR="006A6848" w:rsidRPr="008D4270">
              <w:rPr>
                <w:noProof/>
                <w:webHidden/>
              </w:rPr>
              <w:fldChar w:fldCharType="begin"/>
            </w:r>
            <w:r w:rsidR="006A6848" w:rsidRPr="008D4270">
              <w:rPr>
                <w:noProof/>
                <w:webHidden/>
              </w:rPr>
              <w:instrText xml:space="preserve"> PAGEREF _Toc104486954 \h </w:instrText>
            </w:r>
            <w:r w:rsidR="006A6848" w:rsidRPr="008D4270">
              <w:rPr>
                <w:noProof/>
                <w:webHidden/>
              </w:rPr>
            </w:r>
            <w:r w:rsidR="006A6848" w:rsidRPr="008D4270">
              <w:rPr>
                <w:noProof/>
                <w:webHidden/>
              </w:rPr>
              <w:fldChar w:fldCharType="separate"/>
            </w:r>
            <w:r w:rsidR="00D96BF2">
              <w:rPr>
                <w:noProof/>
                <w:webHidden/>
              </w:rPr>
              <w:t>9</w:t>
            </w:r>
            <w:r w:rsidR="006A6848" w:rsidRPr="008D4270">
              <w:rPr>
                <w:noProof/>
                <w:webHidden/>
              </w:rPr>
              <w:fldChar w:fldCharType="end"/>
            </w:r>
          </w:hyperlink>
        </w:p>
        <w:p w14:paraId="491FD95E" w14:textId="22815135" w:rsidR="006A6848" w:rsidRPr="008D4270" w:rsidRDefault="00B41EBB" w:rsidP="004C7796">
          <w:pPr>
            <w:pStyle w:val="26"/>
            <w:jc w:val="both"/>
            <w:rPr>
              <w:rFonts w:asciiTheme="minorHAnsi" w:eastAsiaTheme="minorEastAsia" w:hAnsiTheme="minorHAnsi" w:cstheme="minorBidi"/>
              <w:noProof/>
              <w:sz w:val="28"/>
              <w:szCs w:val="28"/>
              <w:lang w:val="ru-RU"/>
            </w:rPr>
          </w:pPr>
          <w:hyperlink w:anchor="_Toc104486955" w:history="1">
            <w:r w:rsidR="006A6848" w:rsidRPr="008D4270">
              <w:rPr>
                <w:rStyle w:val="a8"/>
                <w:noProof/>
                <w:sz w:val="28"/>
                <w:szCs w:val="28"/>
                <w:lang w:val="ru-RU"/>
              </w:rPr>
              <w:t>ВВЕДЕНИЕ</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_Toc104486955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11</w:t>
            </w:r>
            <w:r w:rsidR="006A6848" w:rsidRPr="008D4270">
              <w:rPr>
                <w:noProof/>
                <w:webHidden/>
                <w:sz w:val="28"/>
                <w:szCs w:val="28"/>
              </w:rPr>
              <w:fldChar w:fldCharType="end"/>
            </w:r>
          </w:hyperlink>
        </w:p>
        <w:p w14:paraId="65E2B866" w14:textId="06666A49" w:rsidR="006A6848" w:rsidRPr="008D4270" w:rsidRDefault="00B41EBB" w:rsidP="004C7796">
          <w:pPr>
            <w:pStyle w:val="26"/>
            <w:tabs>
              <w:tab w:val="left" w:pos="660"/>
            </w:tabs>
            <w:jc w:val="both"/>
            <w:rPr>
              <w:rFonts w:asciiTheme="minorHAnsi" w:eastAsiaTheme="minorEastAsia" w:hAnsiTheme="minorHAnsi" w:cstheme="minorBidi"/>
              <w:noProof/>
              <w:sz w:val="28"/>
              <w:szCs w:val="28"/>
              <w:lang w:val="ru-RU"/>
            </w:rPr>
          </w:pPr>
          <w:hyperlink w:anchor="_Toc104486956" w:history="1">
            <w:r w:rsidR="006A6848" w:rsidRPr="008D4270">
              <w:rPr>
                <w:rStyle w:val="a8"/>
                <w:noProof/>
                <w:sz w:val="28"/>
                <w:szCs w:val="28"/>
                <w:lang w:val="ru-RU"/>
              </w:rPr>
              <w:t>1</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lang w:val="ru-RU"/>
              </w:rPr>
              <w:t>КОМПЬЮТЕРНЫЕ АТАКИ И СРЕДСТВА АНАЛИЗА ТРАФИКА</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_Toc104486956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13</w:t>
            </w:r>
            <w:r w:rsidR="006A6848" w:rsidRPr="008D4270">
              <w:rPr>
                <w:noProof/>
                <w:webHidden/>
                <w:sz w:val="28"/>
                <w:szCs w:val="28"/>
              </w:rPr>
              <w:fldChar w:fldCharType="end"/>
            </w:r>
          </w:hyperlink>
        </w:p>
        <w:p w14:paraId="45C9054F" w14:textId="2B02F7B4"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57" w:history="1">
            <w:r w:rsidR="006A6848" w:rsidRPr="008D4270">
              <w:rPr>
                <w:rStyle w:val="a8"/>
                <w:noProof/>
                <w:sz w:val="28"/>
                <w:szCs w:val="28"/>
              </w:rPr>
              <w:t>1.1</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Классификация компьютерных атак</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_Toc104486957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13</w:t>
            </w:r>
            <w:r w:rsidR="006A6848" w:rsidRPr="008D4270">
              <w:rPr>
                <w:noProof/>
                <w:webHidden/>
                <w:sz w:val="28"/>
                <w:szCs w:val="28"/>
              </w:rPr>
              <w:fldChar w:fldCharType="end"/>
            </w:r>
          </w:hyperlink>
        </w:p>
        <w:p w14:paraId="4BDD82E3" w14:textId="1C2491EF"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58" w:history="1">
            <w:r w:rsidR="006A6848" w:rsidRPr="008D4270">
              <w:rPr>
                <w:rStyle w:val="a8"/>
                <w:noProof/>
                <w:sz w:val="28"/>
                <w:szCs w:val="28"/>
                <w:lang w:val="ru-RU"/>
              </w:rPr>
              <w:t>1.2</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lang w:val="ru-RU"/>
              </w:rPr>
              <w:t>Современные решения для обнаружения компьютерных атак</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_Toc104486958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16</w:t>
            </w:r>
            <w:r w:rsidR="006A6848" w:rsidRPr="008D4270">
              <w:rPr>
                <w:noProof/>
                <w:webHidden/>
                <w:sz w:val="28"/>
                <w:szCs w:val="28"/>
              </w:rPr>
              <w:fldChar w:fldCharType="end"/>
            </w:r>
          </w:hyperlink>
        </w:p>
        <w:p w14:paraId="0BF31A7B" w14:textId="7740FB10"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59" w:history="1">
            <w:r w:rsidR="006A6848" w:rsidRPr="008D4270">
              <w:rPr>
                <w:rStyle w:val="a8"/>
                <w:noProof/>
                <w:sz w:val="28"/>
                <w:szCs w:val="28"/>
              </w:rPr>
              <w:t>1.3</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Средства анализа трафика</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_Toc104486959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21</w:t>
            </w:r>
            <w:r w:rsidR="006A6848" w:rsidRPr="008D4270">
              <w:rPr>
                <w:noProof/>
                <w:webHidden/>
                <w:sz w:val="28"/>
                <w:szCs w:val="28"/>
              </w:rPr>
              <w:fldChar w:fldCharType="end"/>
            </w:r>
          </w:hyperlink>
        </w:p>
        <w:p w14:paraId="084B9643" w14:textId="17713F8C"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60" w:history="1">
            <w:r w:rsidR="006A6848" w:rsidRPr="008D4270">
              <w:rPr>
                <w:rStyle w:val="a8"/>
                <w:noProof/>
                <w:sz w:val="28"/>
                <w:szCs w:val="28"/>
              </w:rPr>
              <w:t>1.4</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Packetbeat инструмент анализа трафика</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_Toc104486960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26</w:t>
            </w:r>
            <w:r w:rsidR="006A6848" w:rsidRPr="008D4270">
              <w:rPr>
                <w:noProof/>
                <w:webHidden/>
                <w:sz w:val="28"/>
                <w:szCs w:val="28"/>
              </w:rPr>
              <w:fldChar w:fldCharType="end"/>
            </w:r>
          </w:hyperlink>
        </w:p>
        <w:p w14:paraId="56D036F2" w14:textId="7CA56A3E" w:rsidR="006A6848" w:rsidRPr="008D4270" w:rsidRDefault="00B41EBB" w:rsidP="004C7796">
          <w:pPr>
            <w:pStyle w:val="26"/>
            <w:tabs>
              <w:tab w:val="left" w:pos="660"/>
            </w:tabs>
            <w:jc w:val="both"/>
            <w:rPr>
              <w:rFonts w:asciiTheme="minorHAnsi" w:eastAsiaTheme="minorEastAsia" w:hAnsiTheme="minorHAnsi" w:cstheme="minorBidi"/>
              <w:noProof/>
              <w:sz w:val="28"/>
              <w:szCs w:val="28"/>
              <w:lang w:val="ru-RU"/>
            </w:rPr>
          </w:pPr>
          <w:hyperlink w:anchor="_Toc104486961" w:history="1">
            <w:r w:rsidR="006A6848" w:rsidRPr="008D4270">
              <w:rPr>
                <w:rStyle w:val="a8"/>
                <w:noProof/>
                <w:sz w:val="28"/>
                <w:szCs w:val="28"/>
              </w:rPr>
              <w:t>2</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РЕАЛИЗАЦИЯ ЛАБОРАТОРНОГО СТЕНДА</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_Toc104486961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30</w:t>
            </w:r>
            <w:r w:rsidR="006A6848" w:rsidRPr="008D4270">
              <w:rPr>
                <w:noProof/>
                <w:webHidden/>
                <w:sz w:val="28"/>
                <w:szCs w:val="28"/>
              </w:rPr>
              <w:fldChar w:fldCharType="end"/>
            </w:r>
          </w:hyperlink>
        </w:p>
        <w:p w14:paraId="0CD8BB02" w14:textId="56487755"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62" w:history="1">
            <w:r w:rsidR="006A6848" w:rsidRPr="008D4270">
              <w:rPr>
                <w:rStyle w:val="a8"/>
                <w:noProof/>
                <w:sz w:val="28"/>
                <w:szCs w:val="28"/>
              </w:rPr>
              <w:t>2.1</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Общее описание разработанного стенда</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_Toc104486962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30</w:t>
            </w:r>
            <w:r w:rsidR="006A6848" w:rsidRPr="008D4270">
              <w:rPr>
                <w:noProof/>
                <w:webHidden/>
                <w:sz w:val="28"/>
                <w:szCs w:val="28"/>
              </w:rPr>
              <w:fldChar w:fldCharType="end"/>
            </w:r>
          </w:hyperlink>
        </w:p>
        <w:p w14:paraId="718AEE13" w14:textId="46F41777"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63" w:history="1">
            <w:r w:rsidR="006A6848" w:rsidRPr="008D4270">
              <w:rPr>
                <w:rStyle w:val="a8"/>
                <w:noProof/>
                <w:sz w:val="28"/>
                <w:szCs w:val="28"/>
              </w:rPr>
              <w:t>2.2</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Установка ELK – стека</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_Toc104486963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34</w:t>
            </w:r>
            <w:r w:rsidR="006A6848" w:rsidRPr="008D4270">
              <w:rPr>
                <w:noProof/>
                <w:webHidden/>
                <w:sz w:val="28"/>
                <w:szCs w:val="28"/>
              </w:rPr>
              <w:fldChar w:fldCharType="end"/>
            </w:r>
          </w:hyperlink>
        </w:p>
        <w:p w14:paraId="79DC5180" w14:textId="1668AADF"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64" w:history="1">
            <w:r w:rsidR="006A6848" w:rsidRPr="008D4270">
              <w:rPr>
                <w:rStyle w:val="a8"/>
                <w:noProof/>
                <w:sz w:val="28"/>
                <w:szCs w:val="28"/>
              </w:rPr>
              <w:t>2.2.1</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Установка распределённой поисковой системы</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_Toc104486964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34</w:t>
            </w:r>
            <w:r w:rsidR="006A6848" w:rsidRPr="008D4270">
              <w:rPr>
                <w:noProof/>
                <w:webHidden/>
                <w:sz w:val="28"/>
                <w:szCs w:val="28"/>
              </w:rPr>
              <w:fldChar w:fldCharType="end"/>
            </w:r>
          </w:hyperlink>
        </w:p>
        <w:p w14:paraId="142F8C6C" w14:textId="062F36A8"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65" w:history="1">
            <w:r w:rsidR="006A6848" w:rsidRPr="008D4270">
              <w:rPr>
                <w:rStyle w:val="a8"/>
                <w:noProof/>
                <w:sz w:val="28"/>
                <w:szCs w:val="28"/>
              </w:rPr>
              <w:t>2.2.2</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Установка системы визуализации информации</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_Toc104486965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35</w:t>
            </w:r>
            <w:r w:rsidR="006A6848" w:rsidRPr="008D4270">
              <w:rPr>
                <w:noProof/>
                <w:webHidden/>
                <w:sz w:val="28"/>
                <w:szCs w:val="28"/>
              </w:rPr>
              <w:fldChar w:fldCharType="end"/>
            </w:r>
          </w:hyperlink>
        </w:p>
        <w:p w14:paraId="7F2AB484" w14:textId="16B6170A"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66" w:history="1">
            <w:r w:rsidR="006A6848" w:rsidRPr="008D4270">
              <w:rPr>
                <w:rStyle w:val="a8"/>
                <w:noProof/>
                <w:sz w:val="28"/>
                <w:szCs w:val="28"/>
                <w:lang w:val="ru-RU"/>
              </w:rPr>
              <w:t>2.2.3</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lang w:val="ru-RU"/>
              </w:rPr>
              <w:t>Установка и настройка анализатора сетевых пакетов</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_Toc104486966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35</w:t>
            </w:r>
            <w:r w:rsidR="006A6848" w:rsidRPr="008D4270">
              <w:rPr>
                <w:noProof/>
                <w:webHidden/>
                <w:sz w:val="28"/>
                <w:szCs w:val="28"/>
              </w:rPr>
              <w:fldChar w:fldCharType="end"/>
            </w:r>
          </w:hyperlink>
        </w:p>
        <w:p w14:paraId="245C2F61" w14:textId="7A313DA6"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67" w:history="1">
            <w:r w:rsidR="006A6848" w:rsidRPr="008D4270">
              <w:rPr>
                <w:rStyle w:val="a8"/>
                <w:noProof/>
                <w:sz w:val="28"/>
                <w:szCs w:val="28"/>
              </w:rPr>
              <w:t>2.3</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Настройка Dashboard в Kibana</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_Toc104486967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36</w:t>
            </w:r>
            <w:r w:rsidR="006A6848" w:rsidRPr="008D4270">
              <w:rPr>
                <w:noProof/>
                <w:webHidden/>
                <w:sz w:val="28"/>
                <w:szCs w:val="28"/>
              </w:rPr>
              <w:fldChar w:fldCharType="end"/>
            </w:r>
          </w:hyperlink>
        </w:p>
        <w:p w14:paraId="7F9266CA" w14:textId="625C2E6C"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68" w:history="1">
            <w:r w:rsidR="006A6848" w:rsidRPr="008D4270">
              <w:rPr>
                <w:rStyle w:val="a8"/>
                <w:noProof/>
                <w:sz w:val="28"/>
                <w:szCs w:val="28"/>
              </w:rPr>
              <w:t>2.3.1</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Создание Index Pattern</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_Toc104486968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36</w:t>
            </w:r>
            <w:r w:rsidR="006A6848" w:rsidRPr="008D4270">
              <w:rPr>
                <w:noProof/>
                <w:webHidden/>
                <w:sz w:val="28"/>
                <w:szCs w:val="28"/>
              </w:rPr>
              <w:fldChar w:fldCharType="end"/>
            </w:r>
          </w:hyperlink>
        </w:p>
        <w:p w14:paraId="2E7E4952" w14:textId="62E5786B"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69" w:history="1">
            <w:r w:rsidR="006A6848" w:rsidRPr="008D4270">
              <w:rPr>
                <w:rStyle w:val="a8"/>
                <w:noProof/>
                <w:sz w:val="28"/>
                <w:szCs w:val="28"/>
              </w:rPr>
              <w:t>2.3.2</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Создание карты</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_Toc104486969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39</w:t>
            </w:r>
            <w:r w:rsidR="006A6848" w:rsidRPr="008D4270">
              <w:rPr>
                <w:noProof/>
                <w:webHidden/>
                <w:sz w:val="28"/>
                <w:szCs w:val="28"/>
              </w:rPr>
              <w:fldChar w:fldCharType="end"/>
            </w:r>
          </w:hyperlink>
        </w:p>
        <w:p w14:paraId="3DCFA508" w14:textId="5AC6924F"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70" w:history="1">
            <w:r w:rsidR="006A6848" w:rsidRPr="008D4270">
              <w:rPr>
                <w:rStyle w:val="a8"/>
                <w:noProof/>
                <w:sz w:val="28"/>
                <w:szCs w:val="28"/>
              </w:rPr>
              <w:t>2.3.3</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Создание dashboard «Total Events»</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_Toc104486970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42</w:t>
            </w:r>
            <w:r w:rsidR="006A6848" w:rsidRPr="008D4270">
              <w:rPr>
                <w:noProof/>
                <w:webHidden/>
                <w:sz w:val="28"/>
                <w:szCs w:val="28"/>
              </w:rPr>
              <w:fldChar w:fldCharType="end"/>
            </w:r>
          </w:hyperlink>
        </w:p>
        <w:p w14:paraId="61FB005E" w14:textId="6A5F3824"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71" w:history="1">
            <w:r w:rsidR="006A6848" w:rsidRPr="008D4270">
              <w:rPr>
                <w:rStyle w:val="a8"/>
                <w:noProof/>
                <w:sz w:val="28"/>
                <w:szCs w:val="28"/>
              </w:rPr>
              <w:t>2.4</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lang w:val="ru-RU"/>
              </w:rPr>
              <w:t xml:space="preserve">Разработка сценария автоматического анализа сетевого трафика с помощью </w:t>
            </w:r>
            <w:r w:rsidR="006A6848" w:rsidRPr="008D4270">
              <w:rPr>
                <w:rStyle w:val="a8"/>
                <w:noProof/>
                <w:sz w:val="28"/>
                <w:szCs w:val="28"/>
              </w:rPr>
              <w:t>Packetbeat</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_Toc104486971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44</w:t>
            </w:r>
            <w:r w:rsidR="006A6848" w:rsidRPr="008D4270">
              <w:rPr>
                <w:noProof/>
                <w:webHidden/>
                <w:sz w:val="28"/>
                <w:szCs w:val="28"/>
              </w:rPr>
              <w:fldChar w:fldCharType="end"/>
            </w:r>
          </w:hyperlink>
        </w:p>
        <w:p w14:paraId="7549F587" w14:textId="4092565C" w:rsidR="006A6848" w:rsidRPr="008D4270" w:rsidRDefault="00B41EBB" w:rsidP="004C7796">
          <w:pPr>
            <w:pStyle w:val="26"/>
            <w:tabs>
              <w:tab w:val="left" w:pos="660"/>
            </w:tabs>
            <w:jc w:val="both"/>
            <w:rPr>
              <w:rFonts w:asciiTheme="minorHAnsi" w:eastAsiaTheme="minorEastAsia" w:hAnsiTheme="minorHAnsi" w:cstheme="minorBidi"/>
              <w:noProof/>
              <w:sz w:val="28"/>
              <w:szCs w:val="28"/>
              <w:lang w:val="ru-RU"/>
            </w:rPr>
          </w:pPr>
          <w:hyperlink w:anchor="_Toc104486972" w:history="1">
            <w:r w:rsidR="006A6848" w:rsidRPr="008D4270">
              <w:rPr>
                <w:rStyle w:val="a8"/>
                <w:noProof/>
                <w:sz w:val="28"/>
                <w:szCs w:val="28"/>
              </w:rPr>
              <w:t>3</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rPr>
              <w:t>РАЗРАБОТКА ЛАБОРАТОРНЫХ РАБОТ</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_Toc104486972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48</w:t>
            </w:r>
            <w:r w:rsidR="006A6848" w:rsidRPr="008D4270">
              <w:rPr>
                <w:noProof/>
                <w:webHidden/>
                <w:sz w:val="28"/>
                <w:szCs w:val="28"/>
              </w:rPr>
              <w:fldChar w:fldCharType="end"/>
            </w:r>
          </w:hyperlink>
        </w:p>
        <w:p w14:paraId="315D4503" w14:textId="4F1A3059"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73" w:history="1">
            <w:r w:rsidR="006A6848" w:rsidRPr="008D4270">
              <w:rPr>
                <w:rStyle w:val="a8"/>
                <w:noProof/>
                <w:sz w:val="28"/>
                <w:szCs w:val="28"/>
                <w:lang w:val="ru-RU"/>
              </w:rPr>
              <w:t>3.1</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lang w:val="ru-RU"/>
              </w:rPr>
              <w:t xml:space="preserve">Описание лабораторной работы №1 «Установка </w:t>
            </w:r>
            <w:r w:rsidR="006A6848" w:rsidRPr="008D4270">
              <w:rPr>
                <w:rStyle w:val="a8"/>
                <w:noProof/>
                <w:sz w:val="28"/>
                <w:szCs w:val="28"/>
              </w:rPr>
              <w:t>ELK</w:t>
            </w:r>
            <w:r w:rsidR="006A6848" w:rsidRPr="008D4270">
              <w:rPr>
                <w:rStyle w:val="a8"/>
                <w:noProof/>
                <w:sz w:val="28"/>
                <w:szCs w:val="28"/>
                <w:lang w:val="ru-RU"/>
              </w:rPr>
              <w:t xml:space="preserve"> - стека»</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_Toc104486973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48</w:t>
            </w:r>
            <w:r w:rsidR="006A6848" w:rsidRPr="008D4270">
              <w:rPr>
                <w:noProof/>
                <w:webHidden/>
                <w:sz w:val="28"/>
                <w:szCs w:val="28"/>
              </w:rPr>
              <w:fldChar w:fldCharType="end"/>
            </w:r>
          </w:hyperlink>
        </w:p>
        <w:p w14:paraId="622D5F6D" w14:textId="1682F77F"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74" w:history="1">
            <w:r w:rsidR="006A6848" w:rsidRPr="008D4270">
              <w:rPr>
                <w:rStyle w:val="a8"/>
                <w:noProof/>
                <w:sz w:val="28"/>
                <w:szCs w:val="28"/>
                <w:lang w:val="ru-RU"/>
              </w:rPr>
              <w:t>3.2</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lang w:val="ru-RU"/>
              </w:rPr>
              <w:t xml:space="preserve">Описание лабораторной работы №2 «Определение </w:t>
            </w:r>
            <w:r w:rsidR="006A6848" w:rsidRPr="008D4270">
              <w:rPr>
                <w:rStyle w:val="a8"/>
                <w:noProof/>
                <w:sz w:val="28"/>
                <w:szCs w:val="28"/>
              </w:rPr>
              <w:t>IP</w:t>
            </w:r>
            <w:r w:rsidR="006A6848" w:rsidRPr="008D4270">
              <w:rPr>
                <w:rStyle w:val="a8"/>
                <w:noProof/>
                <w:sz w:val="28"/>
                <w:szCs w:val="28"/>
                <w:lang w:val="ru-RU"/>
              </w:rPr>
              <w:t xml:space="preserve"> адресов и стран участников сетевой сессии»</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_Toc104486974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50</w:t>
            </w:r>
            <w:r w:rsidR="006A6848" w:rsidRPr="008D4270">
              <w:rPr>
                <w:noProof/>
                <w:webHidden/>
                <w:sz w:val="28"/>
                <w:szCs w:val="28"/>
              </w:rPr>
              <w:fldChar w:fldCharType="end"/>
            </w:r>
          </w:hyperlink>
        </w:p>
        <w:p w14:paraId="01B2C28D" w14:textId="546236C3" w:rsidR="006A6848" w:rsidRPr="008D4270" w:rsidRDefault="00B41EBB" w:rsidP="004C7796">
          <w:pPr>
            <w:pStyle w:val="26"/>
            <w:tabs>
              <w:tab w:val="left" w:pos="880"/>
            </w:tabs>
            <w:jc w:val="both"/>
            <w:rPr>
              <w:rFonts w:asciiTheme="minorHAnsi" w:eastAsiaTheme="minorEastAsia" w:hAnsiTheme="minorHAnsi" w:cstheme="minorBidi"/>
              <w:noProof/>
              <w:sz w:val="28"/>
              <w:szCs w:val="28"/>
              <w:lang w:val="ru-RU"/>
            </w:rPr>
          </w:pPr>
          <w:hyperlink w:anchor="_Toc104486975" w:history="1">
            <w:r w:rsidR="006A6848" w:rsidRPr="008D4270">
              <w:rPr>
                <w:rStyle w:val="a8"/>
                <w:noProof/>
                <w:sz w:val="28"/>
                <w:szCs w:val="28"/>
                <w:lang w:val="ru-RU"/>
              </w:rPr>
              <w:t>3.3</w:t>
            </w:r>
            <w:r w:rsidR="006A6848" w:rsidRPr="008D4270">
              <w:rPr>
                <w:rFonts w:asciiTheme="minorHAnsi" w:eastAsiaTheme="minorEastAsia" w:hAnsiTheme="minorHAnsi" w:cstheme="minorBidi"/>
                <w:noProof/>
                <w:sz w:val="28"/>
                <w:szCs w:val="28"/>
                <w:lang w:val="ru-RU"/>
              </w:rPr>
              <w:tab/>
            </w:r>
            <w:r w:rsidR="006A6848" w:rsidRPr="008D4270">
              <w:rPr>
                <w:rStyle w:val="a8"/>
                <w:noProof/>
                <w:sz w:val="28"/>
                <w:szCs w:val="28"/>
                <w:lang w:val="ru-RU"/>
              </w:rPr>
              <w:t>Описание лабораторной работы №3 «Обнаружения сканирования узлов»</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_Toc104486975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52</w:t>
            </w:r>
            <w:r w:rsidR="006A6848" w:rsidRPr="008D4270">
              <w:rPr>
                <w:noProof/>
                <w:webHidden/>
                <w:sz w:val="28"/>
                <w:szCs w:val="28"/>
              </w:rPr>
              <w:fldChar w:fldCharType="end"/>
            </w:r>
          </w:hyperlink>
        </w:p>
        <w:p w14:paraId="41DE488E" w14:textId="47B396C0" w:rsidR="006A6848" w:rsidRPr="008D4270" w:rsidRDefault="00B41EBB" w:rsidP="004C7796">
          <w:pPr>
            <w:pStyle w:val="26"/>
            <w:jc w:val="both"/>
            <w:rPr>
              <w:rFonts w:asciiTheme="minorHAnsi" w:eastAsiaTheme="minorEastAsia" w:hAnsiTheme="minorHAnsi" w:cstheme="minorBidi"/>
              <w:noProof/>
              <w:sz w:val="28"/>
              <w:szCs w:val="28"/>
              <w:lang w:val="ru-RU"/>
            </w:rPr>
          </w:pPr>
          <w:hyperlink w:anchor="_Toc104486976" w:history="1">
            <w:r w:rsidR="006A6848" w:rsidRPr="008D4270">
              <w:rPr>
                <w:rStyle w:val="a8"/>
                <w:noProof/>
                <w:sz w:val="28"/>
                <w:szCs w:val="28"/>
                <w:lang w:val="ru-RU"/>
              </w:rPr>
              <w:t>ЗАКЛЮЧЕНИЕ</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_Toc104486976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55</w:t>
            </w:r>
            <w:r w:rsidR="006A6848" w:rsidRPr="008D4270">
              <w:rPr>
                <w:noProof/>
                <w:webHidden/>
                <w:sz w:val="28"/>
                <w:szCs w:val="28"/>
              </w:rPr>
              <w:fldChar w:fldCharType="end"/>
            </w:r>
          </w:hyperlink>
        </w:p>
        <w:p w14:paraId="0792454F" w14:textId="725E9E3E" w:rsidR="006A6848" w:rsidRPr="008D4270" w:rsidRDefault="00B41EBB" w:rsidP="004C7796">
          <w:pPr>
            <w:pStyle w:val="26"/>
            <w:jc w:val="both"/>
            <w:rPr>
              <w:rFonts w:asciiTheme="minorHAnsi" w:eastAsiaTheme="minorEastAsia" w:hAnsiTheme="minorHAnsi" w:cstheme="minorBidi"/>
              <w:noProof/>
              <w:sz w:val="28"/>
              <w:szCs w:val="28"/>
              <w:lang w:val="ru-RU"/>
            </w:rPr>
          </w:pPr>
          <w:hyperlink w:anchor="_Toc104486977" w:history="1">
            <w:r w:rsidR="006A6848" w:rsidRPr="008D4270">
              <w:rPr>
                <w:rStyle w:val="a8"/>
                <w:noProof/>
                <w:sz w:val="28"/>
                <w:szCs w:val="28"/>
              </w:rPr>
              <w:t>СПИСОК ИСПОЛЬЗОВАННЫХ ИСТОЧНИКОВ</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_Toc104486977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56</w:t>
            </w:r>
            <w:r w:rsidR="006A6848" w:rsidRPr="008D4270">
              <w:rPr>
                <w:noProof/>
                <w:webHidden/>
                <w:sz w:val="28"/>
                <w:szCs w:val="28"/>
              </w:rPr>
              <w:fldChar w:fldCharType="end"/>
            </w:r>
          </w:hyperlink>
        </w:p>
        <w:p w14:paraId="1179AA63" w14:textId="45D5334B" w:rsidR="006A6848" w:rsidRPr="008D4270" w:rsidRDefault="00B41EBB" w:rsidP="004C7796">
          <w:pPr>
            <w:pStyle w:val="26"/>
            <w:jc w:val="both"/>
            <w:rPr>
              <w:rFonts w:asciiTheme="minorHAnsi" w:eastAsiaTheme="minorEastAsia" w:hAnsiTheme="minorHAnsi" w:cstheme="minorBidi"/>
              <w:noProof/>
              <w:sz w:val="28"/>
              <w:szCs w:val="28"/>
              <w:lang w:val="ru-RU"/>
            </w:rPr>
          </w:pPr>
          <w:hyperlink w:anchor="_Toc104486978" w:history="1">
            <w:r w:rsidR="006A6848" w:rsidRPr="008D4270">
              <w:rPr>
                <w:rStyle w:val="a8"/>
                <w:noProof/>
                <w:sz w:val="28"/>
                <w:szCs w:val="28"/>
                <w:lang w:val="ru-RU"/>
              </w:rPr>
              <w:t>ПРИЛОЖЕНИЕ А</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_Toc104486978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59</w:t>
            </w:r>
            <w:r w:rsidR="006A6848" w:rsidRPr="008D4270">
              <w:rPr>
                <w:noProof/>
                <w:webHidden/>
                <w:sz w:val="28"/>
                <w:szCs w:val="28"/>
              </w:rPr>
              <w:fldChar w:fldCharType="end"/>
            </w:r>
          </w:hyperlink>
        </w:p>
        <w:p w14:paraId="038A64C5" w14:textId="4BBFC0C3" w:rsidR="006A6848" w:rsidRPr="008D4270" w:rsidRDefault="00B41EBB" w:rsidP="004C7796">
          <w:pPr>
            <w:pStyle w:val="26"/>
            <w:jc w:val="both"/>
            <w:rPr>
              <w:rFonts w:asciiTheme="minorHAnsi" w:eastAsiaTheme="minorEastAsia" w:hAnsiTheme="minorHAnsi" w:cstheme="minorBidi"/>
              <w:noProof/>
              <w:sz w:val="28"/>
              <w:szCs w:val="28"/>
              <w:lang w:val="ru-RU"/>
            </w:rPr>
          </w:pPr>
          <w:hyperlink w:anchor="_Toc104486979" w:history="1">
            <w:r w:rsidR="006A6848" w:rsidRPr="008D4270">
              <w:rPr>
                <w:rStyle w:val="a8"/>
                <w:noProof/>
                <w:sz w:val="28"/>
                <w:szCs w:val="28"/>
                <w:lang w:val="ru-RU"/>
              </w:rPr>
              <w:t>ПРИЛОЖЕНИЕ Б</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_Toc104486979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66</w:t>
            </w:r>
            <w:r w:rsidR="006A6848" w:rsidRPr="008D4270">
              <w:rPr>
                <w:noProof/>
                <w:webHidden/>
                <w:sz w:val="28"/>
                <w:szCs w:val="28"/>
              </w:rPr>
              <w:fldChar w:fldCharType="end"/>
            </w:r>
          </w:hyperlink>
        </w:p>
        <w:p w14:paraId="6F489402" w14:textId="03520469" w:rsidR="006A6848" w:rsidRPr="008D4270" w:rsidRDefault="00B41EBB" w:rsidP="004C7796">
          <w:pPr>
            <w:pStyle w:val="26"/>
            <w:jc w:val="both"/>
            <w:rPr>
              <w:rFonts w:asciiTheme="minorHAnsi" w:eastAsiaTheme="minorEastAsia" w:hAnsiTheme="minorHAnsi" w:cstheme="minorBidi"/>
              <w:noProof/>
              <w:sz w:val="28"/>
              <w:szCs w:val="28"/>
              <w:lang w:val="ru-RU"/>
            </w:rPr>
          </w:pPr>
          <w:hyperlink w:anchor="_Toc104486980" w:history="1">
            <w:r w:rsidR="006A6848" w:rsidRPr="008D4270">
              <w:rPr>
                <w:rStyle w:val="a8"/>
                <w:noProof/>
                <w:sz w:val="28"/>
                <w:szCs w:val="28"/>
                <w:lang w:val="ru-RU"/>
              </w:rPr>
              <w:t>ПРИЛОЖЕНИЕ В</w:t>
            </w:r>
            <w:r w:rsidR="006A6848" w:rsidRPr="008D4270">
              <w:rPr>
                <w:noProof/>
                <w:webHidden/>
                <w:sz w:val="28"/>
                <w:szCs w:val="28"/>
              </w:rPr>
              <w:tab/>
            </w:r>
            <w:r w:rsidR="006A6848" w:rsidRPr="008D4270">
              <w:rPr>
                <w:noProof/>
                <w:webHidden/>
                <w:sz w:val="28"/>
                <w:szCs w:val="28"/>
              </w:rPr>
              <w:fldChar w:fldCharType="begin"/>
            </w:r>
            <w:r w:rsidR="006A6848" w:rsidRPr="008D4270">
              <w:rPr>
                <w:noProof/>
                <w:webHidden/>
                <w:sz w:val="28"/>
                <w:szCs w:val="28"/>
              </w:rPr>
              <w:instrText xml:space="preserve"> PAGEREF _Toc104486980 \h </w:instrText>
            </w:r>
            <w:r w:rsidR="006A6848" w:rsidRPr="008D4270">
              <w:rPr>
                <w:noProof/>
                <w:webHidden/>
                <w:sz w:val="28"/>
                <w:szCs w:val="28"/>
              </w:rPr>
            </w:r>
            <w:r w:rsidR="006A6848" w:rsidRPr="008D4270">
              <w:rPr>
                <w:noProof/>
                <w:webHidden/>
                <w:sz w:val="28"/>
                <w:szCs w:val="28"/>
              </w:rPr>
              <w:fldChar w:fldCharType="separate"/>
            </w:r>
            <w:r w:rsidR="00D96BF2">
              <w:rPr>
                <w:noProof/>
                <w:webHidden/>
                <w:sz w:val="28"/>
                <w:szCs w:val="28"/>
              </w:rPr>
              <w:t>72</w:t>
            </w:r>
            <w:r w:rsidR="006A6848" w:rsidRPr="008D4270">
              <w:rPr>
                <w:noProof/>
                <w:webHidden/>
                <w:sz w:val="28"/>
                <w:szCs w:val="28"/>
              </w:rPr>
              <w:fldChar w:fldCharType="end"/>
            </w:r>
          </w:hyperlink>
        </w:p>
        <w:p w14:paraId="4E6304A4" w14:textId="77777777" w:rsidR="00736504" w:rsidRPr="008D4270" w:rsidRDefault="00F22D97" w:rsidP="004C7796">
          <w:pPr>
            <w:spacing w:line="360" w:lineRule="auto"/>
            <w:jc w:val="both"/>
            <w:rPr>
              <w:sz w:val="28"/>
              <w:szCs w:val="28"/>
            </w:rPr>
          </w:pPr>
          <w:r w:rsidRPr="008D4270">
            <w:rPr>
              <w:bCs/>
              <w:sz w:val="28"/>
              <w:szCs w:val="28"/>
            </w:rPr>
            <w:fldChar w:fldCharType="end"/>
          </w:r>
        </w:p>
      </w:sdtContent>
    </w:sdt>
    <w:p w14:paraId="47B5E16B" w14:textId="77777777" w:rsidR="00736504" w:rsidRDefault="00736504" w:rsidP="00736504">
      <w:pPr>
        <w:pStyle w:val="PreformattedText"/>
      </w:pPr>
    </w:p>
    <w:p w14:paraId="2795978B" w14:textId="77777777" w:rsidR="00834CED" w:rsidRDefault="00834CED" w:rsidP="00736504">
      <w:pPr>
        <w:pStyle w:val="PreformattedText"/>
        <w:sectPr w:rsidR="00834CED" w:rsidSect="00774355">
          <w:footerReference w:type="default" r:id="rId8"/>
          <w:pgSz w:w="11906" w:h="16838" w:code="9"/>
          <w:pgMar w:top="1134" w:right="851" w:bottom="1134" w:left="1701" w:header="709" w:footer="709" w:gutter="0"/>
          <w:pgNumType w:start="9"/>
          <w:cols w:space="708"/>
          <w:docGrid w:linePitch="360"/>
        </w:sectPr>
      </w:pPr>
    </w:p>
    <w:p w14:paraId="30E388E3" w14:textId="77777777" w:rsidR="00F22D97" w:rsidRPr="0099060B" w:rsidRDefault="00834CED" w:rsidP="006A6848">
      <w:pPr>
        <w:pStyle w:val="10"/>
        <w:spacing w:before="0" w:after="0" w:line="360" w:lineRule="auto"/>
        <w:jc w:val="center"/>
        <w:rPr>
          <w:rFonts w:ascii="Times New Roman" w:hAnsi="Times New Roman" w:cs="Times New Roman"/>
          <w:sz w:val="28"/>
          <w:szCs w:val="28"/>
          <w:lang w:val="ru-RU"/>
        </w:rPr>
      </w:pPr>
      <w:bookmarkStart w:id="7" w:name="_Toc104486954"/>
      <w:r w:rsidRPr="0099060B">
        <w:rPr>
          <w:rFonts w:ascii="Times New Roman" w:hAnsi="Times New Roman" w:cs="Times New Roman"/>
          <w:sz w:val="28"/>
          <w:szCs w:val="28"/>
          <w:lang w:val="ru-RU"/>
        </w:rPr>
        <w:lastRenderedPageBreak/>
        <w:t>П</w:t>
      </w:r>
      <w:r w:rsidR="00193DE7" w:rsidRPr="0099060B">
        <w:rPr>
          <w:rFonts w:ascii="Times New Roman" w:hAnsi="Times New Roman" w:cs="Times New Roman"/>
          <w:sz w:val="28"/>
          <w:szCs w:val="28"/>
          <w:lang w:val="ru-RU"/>
        </w:rPr>
        <w:t>РЕЧЕНЬ СОКРАЩЕНИЙ И ОБОЗНАЧЕНИЙ</w:t>
      </w:r>
      <w:bookmarkEnd w:id="7"/>
    </w:p>
    <w:p w14:paraId="24073AB1" w14:textId="77777777" w:rsidR="00193DE7" w:rsidRPr="00193DE7" w:rsidRDefault="00193DE7" w:rsidP="00193DE7">
      <w:pPr>
        <w:rPr>
          <w:lang w:val="ru-RU"/>
        </w:rPr>
      </w:pPr>
    </w:p>
    <w:p w14:paraId="4463640E" w14:textId="77777777" w:rsidR="00F22D97" w:rsidRPr="00F22D97" w:rsidRDefault="00F22D97" w:rsidP="00F22D97">
      <w:pPr>
        <w:spacing w:line="360" w:lineRule="auto"/>
        <w:jc w:val="both"/>
        <w:rPr>
          <w:sz w:val="28"/>
          <w:szCs w:val="28"/>
          <w:lang w:val="ru-RU"/>
        </w:rPr>
      </w:pPr>
      <w:r>
        <w:rPr>
          <w:sz w:val="28"/>
          <w:szCs w:val="28"/>
        </w:rPr>
        <w:t>AMQP</w:t>
      </w:r>
      <w:r w:rsidRPr="00F22D97">
        <w:rPr>
          <w:sz w:val="28"/>
          <w:szCs w:val="28"/>
          <w:lang w:val="ru-RU"/>
        </w:rPr>
        <w:t xml:space="preserve"> (</w:t>
      </w:r>
      <w:r w:rsidRPr="00294D15">
        <w:rPr>
          <w:sz w:val="28"/>
          <w:szCs w:val="28"/>
        </w:rPr>
        <w:t>Advanced</w:t>
      </w:r>
      <w:r w:rsidRPr="00F22D97">
        <w:rPr>
          <w:sz w:val="28"/>
          <w:szCs w:val="28"/>
          <w:lang w:val="ru-RU"/>
        </w:rPr>
        <w:t xml:space="preserve"> </w:t>
      </w:r>
      <w:r w:rsidRPr="00294D15">
        <w:rPr>
          <w:sz w:val="28"/>
          <w:szCs w:val="28"/>
        </w:rPr>
        <w:t>Message</w:t>
      </w:r>
      <w:r w:rsidRPr="00F22D97">
        <w:rPr>
          <w:sz w:val="28"/>
          <w:szCs w:val="28"/>
          <w:lang w:val="ru-RU"/>
        </w:rPr>
        <w:t xml:space="preserve"> </w:t>
      </w:r>
      <w:r w:rsidRPr="00294D15">
        <w:rPr>
          <w:sz w:val="28"/>
          <w:szCs w:val="28"/>
        </w:rPr>
        <w:t>Queuing</w:t>
      </w:r>
      <w:r w:rsidRPr="00F22D97">
        <w:rPr>
          <w:sz w:val="28"/>
          <w:szCs w:val="28"/>
          <w:lang w:val="ru-RU"/>
        </w:rPr>
        <w:t xml:space="preserve"> </w:t>
      </w:r>
      <w:r w:rsidRPr="00294D15">
        <w:rPr>
          <w:sz w:val="28"/>
          <w:szCs w:val="28"/>
        </w:rPr>
        <w:t>Protocol</w:t>
      </w:r>
      <w:r w:rsidRPr="00F22D97">
        <w:rPr>
          <w:sz w:val="28"/>
          <w:szCs w:val="28"/>
          <w:lang w:val="ru-RU"/>
        </w:rPr>
        <w:t>) - открытый протокол прикладного уровня для передачи сообщений между компонентами системы</w:t>
      </w:r>
    </w:p>
    <w:p w14:paraId="34023910" w14:textId="77777777" w:rsidR="00F22D97" w:rsidRPr="00F22D97" w:rsidRDefault="00F22D97" w:rsidP="00F22D97">
      <w:pPr>
        <w:spacing w:line="360" w:lineRule="auto"/>
        <w:jc w:val="both"/>
        <w:rPr>
          <w:sz w:val="28"/>
          <w:szCs w:val="28"/>
          <w:lang w:val="ru-RU"/>
        </w:rPr>
      </w:pPr>
      <w:r w:rsidRPr="00294D15">
        <w:rPr>
          <w:sz w:val="28"/>
          <w:szCs w:val="28"/>
        </w:rPr>
        <w:t>Cassandra</w:t>
      </w:r>
      <w:r w:rsidRPr="00F22D97">
        <w:rPr>
          <w:sz w:val="28"/>
          <w:szCs w:val="28"/>
          <w:lang w:val="ru-RU"/>
        </w:rPr>
        <w:t xml:space="preserve"> - распределённая система управления базами данных</w:t>
      </w:r>
    </w:p>
    <w:p w14:paraId="5453FBB2" w14:textId="77777777" w:rsidR="00F22D97" w:rsidRPr="00F22D97" w:rsidRDefault="00F22D97" w:rsidP="00F22D97">
      <w:pPr>
        <w:spacing w:line="360" w:lineRule="auto"/>
        <w:jc w:val="both"/>
        <w:rPr>
          <w:sz w:val="28"/>
          <w:szCs w:val="28"/>
          <w:lang w:val="ru-RU"/>
        </w:rPr>
      </w:pPr>
      <w:r>
        <w:rPr>
          <w:sz w:val="28"/>
          <w:szCs w:val="28"/>
        </w:rPr>
        <w:t>DHCP</w:t>
      </w:r>
      <w:r w:rsidRPr="00F22D97">
        <w:rPr>
          <w:sz w:val="28"/>
          <w:szCs w:val="28"/>
          <w:lang w:val="ru-RU"/>
        </w:rPr>
        <w:t xml:space="preserve"> (</w:t>
      </w:r>
      <w:r w:rsidRPr="00294D15">
        <w:rPr>
          <w:sz w:val="28"/>
          <w:szCs w:val="28"/>
        </w:rPr>
        <w:t>Dynamic</w:t>
      </w:r>
      <w:r w:rsidRPr="00F22D97">
        <w:rPr>
          <w:sz w:val="28"/>
          <w:szCs w:val="28"/>
          <w:lang w:val="ru-RU"/>
        </w:rPr>
        <w:t xml:space="preserve"> </w:t>
      </w:r>
      <w:r w:rsidRPr="00294D15">
        <w:rPr>
          <w:sz w:val="28"/>
          <w:szCs w:val="28"/>
        </w:rPr>
        <w:t>Host</w:t>
      </w:r>
      <w:r w:rsidRPr="00F22D97">
        <w:rPr>
          <w:sz w:val="28"/>
          <w:szCs w:val="28"/>
          <w:lang w:val="ru-RU"/>
        </w:rPr>
        <w:t xml:space="preserve"> </w:t>
      </w:r>
      <w:r w:rsidRPr="00294D15">
        <w:rPr>
          <w:sz w:val="28"/>
          <w:szCs w:val="28"/>
        </w:rPr>
        <w:t>Configuration</w:t>
      </w:r>
      <w:r w:rsidRPr="00F22D97">
        <w:rPr>
          <w:sz w:val="28"/>
          <w:szCs w:val="28"/>
          <w:lang w:val="ru-RU"/>
        </w:rPr>
        <w:t xml:space="preserve"> </w:t>
      </w:r>
      <w:r w:rsidRPr="00294D15">
        <w:rPr>
          <w:sz w:val="28"/>
          <w:szCs w:val="28"/>
        </w:rPr>
        <w:t>Protocol</w:t>
      </w:r>
      <w:r w:rsidRPr="00F22D97">
        <w:rPr>
          <w:sz w:val="28"/>
          <w:szCs w:val="28"/>
          <w:lang w:val="ru-RU"/>
        </w:rPr>
        <w:t>) - протокол динамической настройки узла</w:t>
      </w:r>
    </w:p>
    <w:p w14:paraId="34EBB02F" w14:textId="77777777" w:rsidR="00F22D97" w:rsidRPr="008A2608" w:rsidRDefault="00F22D97" w:rsidP="00F22D97">
      <w:pPr>
        <w:spacing w:line="360" w:lineRule="auto"/>
        <w:jc w:val="both"/>
        <w:rPr>
          <w:sz w:val="28"/>
          <w:szCs w:val="28"/>
        </w:rPr>
      </w:pPr>
      <w:r w:rsidRPr="00294D15">
        <w:rPr>
          <w:sz w:val="28"/>
          <w:szCs w:val="28"/>
        </w:rPr>
        <w:t>DNS</w:t>
      </w:r>
      <w:r>
        <w:rPr>
          <w:sz w:val="28"/>
          <w:szCs w:val="28"/>
        </w:rPr>
        <w:t xml:space="preserve"> (</w:t>
      </w:r>
      <w:r w:rsidRPr="00294D15">
        <w:rPr>
          <w:sz w:val="28"/>
          <w:szCs w:val="28"/>
        </w:rPr>
        <w:t>Domain Name System</w:t>
      </w:r>
      <w:r w:rsidRPr="007F1B88">
        <w:rPr>
          <w:sz w:val="28"/>
          <w:szCs w:val="28"/>
        </w:rPr>
        <w:t>) - система доменных имён</w:t>
      </w:r>
    </w:p>
    <w:p w14:paraId="50D2D0B7" w14:textId="77777777" w:rsidR="00F22D97" w:rsidRPr="00F22D97" w:rsidRDefault="00F22D97" w:rsidP="00F22D97">
      <w:pPr>
        <w:spacing w:line="360" w:lineRule="auto"/>
        <w:jc w:val="both"/>
        <w:rPr>
          <w:sz w:val="28"/>
          <w:szCs w:val="28"/>
          <w:lang w:val="ru-RU"/>
        </w:rPr>
      </w:pPr>
      <w:r w:rsidRPr="00C50D29">
        <w:rPr>
          <w:sz w:val="28"/>
          <w:szCs w:val="28"/>
        </w:rPr>
        <w:t>EDR</w:t>
      </w:r>
      <w:r w:rsidRPr="00F22D97">
        <w:rPr>
          <w:sz w:val="28"/>
          <w:szCs w:val="28"/>
          <w:lang w:val="ru-RU"/>
        </w:rPr>
        <w:t xml:space="preserve"> - средства обнаружения компьютерных атак на конечных устройствах</w:t>
      </w:r>
    </w:p>
    <w:p w14:paraId="429DEDEC" w14:textId="77777777" w:rsidR="00F22D97" w:rsidRPr="00F22D97" w:rsidRDefault="00F22D97" w:rsidP="00F22D97">
      <w:pPr>
        <w:spacing w:line="360" w:lineRule="auto"/>
        <w:jc w:val="both"/>
        <w:rPr>
          <w:sz w:val="28"/>
          <w:szCs w:val="28"/>
          <w:lang w:val="ru-RU"/>
        </w:rPr>
      </w:pPr>
      <w:r>
        <w:rPr>
          <w:sz w:val="28"/>
          <w:szCs w:val="28"/>
        </w:rPr>
        <w:t>ELK</w:t>
      </w:r>
      <w:r w:rsidRPr="00F22D97">
        <w:rPr>
          <w:sz w:val="28"/>
          <w:szCs w:val="28"/>
          <w:lang w:val="ru-RU"/>
        </w:rPr>
        <w:t xml:space="preserve"> - это аббревиатура, используемая для описания стека из трех популярных проектов: </w:t>
      </w:r>
      <w:r w:rsidRPr="007D64AC">
        <w:rPr>
          <w:sz w:val="28"/>
          <w:szCs w:val="28"/>
        </w:rPr>
        <w:t>Elasticsearch</w:t>
      </w:r>
      <w:r w:rsidRPr="00F22D97">
        <w:rPr>
          <w:sz w:val="28"/>
          <w:szCs w:val="28"/>
          <w:lang w:val="ru-RU"/>
        </w:rPr>
        <w:t xml:space="preserve">, </w:t>
      </w:r>
      <w:r w:rsidRPr="007D64AC">
        <w:rPr>
          <w:sz w:val="28"/>
          <w:szCs w:val="28"/>
        </w:rPr>
        <w:t>Logstash</w:t>
      </w:r>
      <w:r w:rsidRPr="00F22D97">
        <w:rPr>
          <w:sz w:val="28"/>
          <w:szCs w:val="28"/>
          <w:lang w:val="ru-RU"/>
        </w:rPr>
        <w:t xml:space="preserve"> и </w:t>
      </w:r>
      <w:r w:rsidRPr="007D64AC">
        <w:rPr>
          <w:sz w:val="28"/>
          <w:szCs w:val="28"/>
        </w:rPr>
        <w:t>Kibana</w:t>
      </w:r>
    </w:p>
    <w:p w14:paraId="3FBD50B9" w14:textId="77777777" w:rsidR="00F22D97" w:rsidRPr="00F22D97" w:rsidRDefault="00F22D97" w:rsidP="00F22D97">
      <w:pPr>
        <w:spacing w:line="360" w:lineRule="auto"/>
        <w:jc w:val="both"/>
        <w:rPr>
          <w:sz w:val="28"/>
          <w:szCs w:val="28"/>
          <w:lang w:val="ru-RU"/>
        </w:rPr>
      </w:pPr>
      <w:r w:rsidRPr="00294D15">
        <w:rPr>
          <w:sz w:val="28"/>
          <w:szCs w:val="28"/>
        </w:rPr>
        <w:t>HTTP</w:t>
      </w:r>
      <w:r w:rsidRPr="00F22D97">
        <w:rPr>
          <w:sz w:val="28"/>
          <w:szCs w:val="28"/>
          <w:lang w:val="ru-RU"/>
        </w:rPr>
        <w:t xml:space="preserve"> (</w:t>
      </w:r>
      <w:r w:rsidRPr="00294D15">
        <w:rPr>
          <w:sz w:val="28"/>
          <w:szCs w:val="28"/>
        </w:rPr>
        <w:t>HyperText</w:t>
      </w:r>
      <w:r w:rsidRPr="00F22D97">
        <w:rPr>
          <w:sz w:val="28"/>
          <w:szCs w:val="28"/>
          <w:lang w:val="ru-RU"/>
        </w:rPr>
        <w:t xml:space="preserve"> </w:t>
      </w:r>
      <w:r w:rsidRPr="00294D15">
        <w:rPr>
          <w:sz w:val="28"/>
          <w:szCs w:val="28"/>
        </w:rPr>
        <w:t>Transfer</w:t>
      </w:r>
      <w:r w:rsidRPr="00F22D97">
        <w:rPr>
          <w:sz w:val="28"/>
          <w:szCs w:val="28"/>
          <w:lang w:val="ru-RU"/>
        </w:rPr>
        <w:t xml:space="preserve"> </w:t>
      </w:r>
      <w:r w:rsidRPr="00294D15">
        <w:rPr>
          <w:sz w:val="28"/>
          <w:szCs w:val="28"/>
        </w:rPr>
        <w:t>Protocol</w:t>
      </w:r>
      <w:r w:rsidRPr="00F22D97">
        <w:rPr>
          <w:sz w:val="28"/>
          <w:szCs w:val="28"/>
          <w:lang w:val="ru-RU"/>
        </w:rPr>
        <w:t>) - протокол передачи гипертекста</w:t>
      </w:r>
    </w:p>
    <w:p w14:paraId="5CCEA8D0" w14:textId="77777777" w:rsidR="00F22D97" w:rsidRPr="00F22D97" w:rsidRDefault="00F22D97" w:rsidP="00F22D97">
      <w:pPr>
        <w:spacing w:line="360" w:lineRule="auto"/>
        <w:jc w:val="both"/>
        <w:rPr>
          <w:sz w:val="28"/>
          <w:szCs w:val="28"/>
          <w:lang w:val="ru-RU"/>
        </w:rPr>
      </w:pPr>
      <w:r>
        <w:rPr>
          <w:sz w:val="28"/>
          <w:szCs w:val="28"/>
        </w:rPr>
        <w:t>ICMP</w:t>
      </w:r>
      <w:r w:rsidRPr="00F22D97">
        <w:rPr>
          <w:sz w:val="28"/>
          <w:szCs w:val="28"/>
          <w:lang w:val="ru-RU"/>
        </w:rPr>
        <w:t xml:space="preserve"> (</w:t>
      </w:r>
      <w:r w:rsidRPr="00294D15">
        <w:rPr>
          <w:sz w:val="28"/>
          <w:szCs w:val="28"/>
        </w:rPr>
        <w:t>Internet</w:t>
      </w:r>
      <w:r w:rsidRPr="00F22D97">
        <w:rPr>
          <w:sz w:val="28"/>
          <w:szCs w:val="28"/>
          <w:lang w:val="ru-RU"/>
        </w:rPr>
        <w:t xml:space="preserve"> </w:t>
      </w:r>
      <w:r w:rsidRPr="00294D15">
        <w:rPr>
          <w:sz w:val="28"/>
          <w:szCs w:val="28"/>
        </w:rPr>
        <w:t>Control</w:t>
      </w:r>
      <w:r w:rsidRPr="00F22D97">
        <w:rPr>
          <w:sz w:val="28"/>
          <w:szCs w:val="28"/>
          <w:lang w:val="ru-RU"/>
        </w:rPr>
        <w:t xml:space="preserve"> </w:t>
      </w:r>
      <w:r w:rsidRPr="00294D15">
        <w:rPr>
          <w:sz w:val="28"/>
          <w:szCs w:val="28"/>
        </w:rPr>
        <w:t>Message</w:t>
      </w:r>
      <w:r w:rsidRPr="00F22D97">
        <w:rPr>
          <w:sz w:val="28"/>
          <w:szCs w:val="28"/>
          <w:lang w:val="ru-RU"/>
        </w:rPr>
        <w:t xml:space="preserve"> </w:t>
      </w:r>
      <w:r w:rsidRPr="00294D15">
        <w:rPr>
          <w:sz w:val="28"/>
          <w:szCs w:val="28"/>
        </w:rPr>
        <w:t>Protocol</w:t>
      </w:r>
      <w:r w:rsidRPr="00F22D97">
        <w:rPr>
          <w:sz w:val="28"/>
          <w:szCs w:val="28"/>
          <w:lang w:val="ru-RU"/>
        </w:rPr>
        <w:t>) - протокол межсетевых управляющих сообщений</w:t>
      </w:r>
    </w:p>
    <w:p w14:paraId="7F2F2B12" w14:textId="77777777" w:rsidR="00F22D97" w:rsidRPr="00F22D97" w:rsidRDefault="00F22D97" w:rsidP="00F22D97">
      <w:pPr>
        <w:spacing w:line="360" w:lineRule="auto"/>
        <w:jc w:val="both"/>
        <w:rPr>
          <w:sz w:val="28"/>
          <w:szCs w:val="28"/>
          <w:lang w:val="ru-RU"/>
        </w:rPr>
      </w:pPr>
      <w:r>
        <w:rPr>
          <w:sz w:val="28"/>
          <w:szCs w:val="28"/>
        </w:rPr>
        <w:t>IP</w:t>
      </w:r>
      <w:r w:rsidRPr="00F22D97">
        <w:rPr>
          <w:sz w:val="28"/>
          <w:szCs w:val="28"/>
          <w:lang w:val="ru-RU"/>
        </w:rPr>
        <w:t xml:space="preserve"> (</w:t>
      </w:r>
      <w:r w:rsidRPr="00C50D29">
        <w:rPr>
          <w:sz w:val="28"/>
          <w:szCs w:val="28"/>
        </w:rPr>
        <w:t>Internet</w:t>
      </w:r>
      <w:r w:rsidRPr="00F22D97">
        <w:rPr>
          <w:sz w:val="28"/>
          <w:szCs w:val="28"/>
          <w:lang w:val="ru-RU"/>
        </w:rPr>
        <w:t xml:space="preserve"> </w:t>
      </w:r>
      <w:r w:rsidRPr="00C50D29">
        <w:rPr>
          <w:sz w:val="28"/>
          <w:szCs w:val="28"/>
        </w:rPr>
        <w:t>Protocol</w:t>
      </w:r>
      <w:r w:rsidRPr="00F22D97">
        <w:rPr>
          <w:sz w:val="28"/>
          <w:szCs w:val="28"/>
          <w:lang w:val="ru-RU"/>
        </w:rPr>
        <w:t>) - никальный адрес, идентифицирующий устройство в интернете или локальной сети</w:t>
      </w:r>
    </w:p>
    <w:p w14:paraId="4F9446E0" w14:textId="77777777" w:rsidR="00F22D97" w:rsidRPr="00F22D97" w:rsidRDefault="00F22D97" w:rsidP="00F22D97">
      <w:pPr>
        <w:spacing w:line="360" w:lineRule="auto"/>
        <w:jc w:val="both"/>
        <w:rPr>
          <w:sz w:val="28"/>
          <w:szCs w:val="28"/>
          <w:lang w:val="ru-RU"/>
        </w:rPr>
      </w:pPr>
      <w:r w:rsidRPr="007D64AC">
        <w:rPr>
          <w:sz w:val="28"/>
          <w:szCs w:val="28"/>
        </w:rPr>
        <w:t>MAC</w:t>
      </w:r>
      <w:r w:rsidRPr="00F22D97">
        <w:rPr>
          <w:sz w:val="28"/>
          <w:szCs w:val="28"/>
          <w:lang w:val="ru-RU"/>
        </w:rPr>
        <w:t xml:space="preserve"> (</w:t>
      </w:r>
      <w:r w:rsidRPr="007D64AC">
        <w:rPr>
          <w:sz w:val="28"/>
          <w:szCs w:val="28"/>
        </w:rPr>
        <w:t>Media</w:t>
      </w:r>
      <w:r w:rsidRPr="00F22D97">
        <w:rPr>
          <w:sz w:val="28"/>
          <w:szCs w:val="28"/>
          <w:lang w:val="ru-RU"/>
        </w:rPr>
        <w:t xml:space="preserve"> </w:t>
      </w:r>
      <w:r w:rsidRPr="007D64AC">
        <w:rPr>
          <w:sz w:val="28"/>
          <w:szCs w:val="28"/>
        </w:rPr>
        <w:t>Access</w:t>
      </w:r>
      <w:r w:rsidRPr="00F22D97">
        <w:rPr>
          <w:sz w:val="28"/>
          <w:szCs w:val="28"/>
          <w:lang w:val="ru-RU"/>
        </w:rPr>
        <w:t xml:space="preserve"> </w:t>
      </w:r>
      <w:r w:rsidRPr="007D64AC">
        <w:rPr>
          <w:sz w:val="28"/>
          <w:szCs w:val="28"/>
        </w:rPr>
        <w:t>Control</w:t>
      </w:r>
      <w:r w:rsidRPr="00F22D97">
        <w:rPr>
          <w:sz w:val="28"/>
          <w:szCs w:val="28"/>
          <w:lang w:val="ru-RU"/>
        </w:rPr>
        <w:t xml:space="preserve">) - уникальный идентификатор, присваиваемый каждой единице активного оборудования или некоторым их интерфейсам в компьютерных сетях </w:t>
      </w:r>
      <w:r w:rsidRPr="00C50D29">
        <w:rPr>
          <w:sz w:val="28"/>
          <w:szCs w:val="28"/>
        </w:rPr>
        <w:t>Ethernet</w:t>
      </w:r>
    </w:p>
    <w:p w14:paraId="066FEA9A" w14:textId="77777777" w:rsidR="00F22D97" w:rsidRPr="00F22D97" w:rsidRDefault="00F22D97" w:rsidP="00F22D97">
      <w:pPr>
        <w:spacing w:line="360" w:lineRule="auto"/>
        <w:jc w:val="both"/>
        <w:rPr>
          <w:sz w:val="28"/>
          <w:szCs w:val="28"/>
          <w:lang w:val="ru-RU"/>
        </w:rPr>
      </w:pPr>
      <w:r w:rsidRPr="00294D15">
        <w:rPr>
          <w:sz w:val="28"/>
          <w:szCs w:val="28"/>
        </w:rPr>
        <w:t>Memcache</w:t>
      </w:r>
      <w:r w:rsidRPr="00F22D97">
        <w:rPr>
          <w:sz w:val="28"/>
          <w:szCs w:val="28"/>
          <w:lang w:val="ru-RU"/>
        </w:rPr>
        <w:t xml:space="preserve"> - программное обеспечение, реализующее сервис кэширования данных в оперативной памяти на основе хеш-таблицы</w:t>
      </w:r>
    </w:p>
    <w:p w14:paraId="0E87C6A7" w14:textId="77777777" w:rsidR="00F22D97" w:rsidRPr="00F22D97" w:rsidRDefault="00F22D97" w:rsidP="00F22D97">
      <w:pPr>
        <w:spacing w:line="360" w:lineRule="auto"/>
        <w:jc w:val="both"/>
        <w:rPr>
          <w:sz w:val="28"/>
          <w:szCs w:val="28"/>
          <w:lang w:val="ru-RU"/>
        </w:rPr>
      </w:pPr>
      <w:r w:rsidRPr="00294D15">
        <w:rPr>
          <w:sz w:val="28"/>
          <w:szCs w:val="28"/>
        </w:rPr>
        <w:t>MongoDB</w:t>
      </w:r>
      <w:r w:rsidRPr="00F22D97">
        <w:rPr>
          <w:sz w:val="28"/>
          <w:szCs w:val="28"/>
          <w:lang w:val="ru-RU"/>
        </w:rPr>
        <w:t xml:space="preserve"> - документоориентированная система управления базами данных, не требующая описания схемы таблиц</w:t>
      </w:r>
    </w:p>
    <w:p w14:paraId="09DCAAB2" w14:textId="77777777" w:rsidR="00F22D97" w:rsidRPr="00F22D97" w:rsidRDefault="00F22D97" w:rsidP="00F22D97">
      <w:pPr>
        <w:spacing w:line="360" w:lineRule="auto"/>
        <w:jc w:val="both"/>
        <w:rPr>
          <w:sz w:val="28"/>
          <w:szCs w:val="28"/>
          <w:lang w:val="ru-RU"/>
        </w:rPr>
      </w:pPr>
      <w:r w:rsidRPr="00294D15">
        <w:rPr>
          <w:sz w:val="28"/>
          <w:szCs w:val="28"/>
        </w:rPr>
        <w:t>Mysql</w:t>
      </w:r>
      <w:r w:rsidRPr="00F22D97">
        <w:rPr>
          <w:sz w:val="28"/>
          <w:szCs w:val="28"/>
          <w:lang w:val="ru-RU"/>
        </w:rPr>
        <w:t xml:space="preserve"> (</w:t>
      </w:r>
      <w:r w:rsidRPr="00294D15">
        <w:rPr>
          <w:sz w:val="28"/>
          <w:szCs w:val="28"/>
        </w:rPr>
        <w:t>Structured</w:t>
      </w:r>
      <w:r w:rsidRPr="00F22D97">
        <w:rPr>
          <w:sz w:val="28"/>
          <w:szCs w:val="28"/>
          <w:lang w:val="ru-RU"/>
        </w:rPr>
        <w:t xml:space="preserve"> </w:t>
      </w:r>
      <w:r w:rsidRPr="00294D15">
        <w:rPr>
          <w:sz w:val="28"/>
          <w:szCs w:val="28"/>
        </w:rPr>
        <w:t>Query</w:t>
      </w:r>
      <w:r w:rsidRPr="00F22D97">
        <w:rPr>
          <w:sz w:val="28"/>
          <w:szCs w:val="28"/>
          <w:lang w:val="ru-RU"/>
        </w:rPr>
        <w:t xml:space="preserve"> </w:t>
      </w:r>
      <w:r w:rsidRPr="00294D15">
        <w:rPr>
          <w:sz w:val="28"/>
          <w:szCs w:val="28"/>
        </w:rPr>
        <w:t>Language</w:t>
      </w:r>
      <w:r w:rsidRPr="00F22D97">
        <w:rPr>
          <w:sz w:val="28"/>
          <w:szCs w:val="28"/>
          <w:lang w:val="ru-RU"/>
        </w:rPr>
        <w:t>) - свободная реляционная система управления базами данных</w:t>
      </w:r>
    </w:p>
    <w:p w14:paraId="718D20B7" w14:textId="77777777" w:rsidR="00F22D97" w:rsidRPr="00F22D97" w:rsidRDefault="00F22D97" w:rsidP="00F22D97">
      <w:pPr>
        <w:spacing w:line="360" w:lineRule="auto"/>
        <w:jc w:val="both"/>
        <w:rPr>
          <w:sz w:val="28"/>
          <w:szCs w:val="28"/>
          <w:lang w:val="ru-RU"/>
        </w:rPr>
      </w:pPr>
      <w:r w:rsidRPr="00C50D29">
        <w:rPr>
          <w:sz w:val="28"/>
          <w:szCs w:val="28"/>
        </w:rPr>
        <w:t>NDR</w:t>
      </w:r>
      <w:r w:rsidRPr="00F22D97">
        <w:rPr>
          <w:sz w:val="28"/>
          <w:szCs w:val="28"/>
          <w:lang w:val="ru-RU"/>
        </w:rPr>
        <w:t xml:space="preserve"> - система анализа сетевого трафика нового поколения</w:t>
      </w:r>
    </w:p>
    <w:p w14:paraId="4E2CF335" w14:textId="77777777" w:rsidR="00F22D97" w:rsidRPr="00F22D97" w:rsidRDefault="00F22D97" w:rsidP="00F22D97">
      <w:pPr>
        <w:spacing w:line="360" w:lineRule="auto"/>
        <w:jc w:val="both"/>
        <w:rPr>
          <w:sz w:val="28"/>
          <w:szCs w:val="28"/>
          <w:lang w:val="ru-RU"/>
        </w:rPr>
      </w:pPr>
      <w:r w:rsidRPr="00294D15">
        <w:rPr>
          <w:sz w:val="28"/>
          <w:szCs w:val="28"/>
        </w:rPr>
        <w:t>NFS</w:t>
      </w:r>
      <w:r w:rsidRPr="00F22D97">
        <w:rPr>
          <w:sz w:val="28"/>
          <w:szCs w:val="28"/>
          <w:lang w:val="ru-RU"/>
        </w:rPr>
        <w:t xml:space="preserve"> (</w:t>
      </w:r>
      <w:r w:rsidRPr="007F1B88">
        <w:rPr>
          <w:sz w:val="28"/>
          <w:szCs w:val="28"/>
        </w:rPr>
        <w:t>Network</w:t>
      </w:r>
      <w:r w:rsidRPr="00F22D97">
        <w:rPr>
          <w:sz w:val="28"/>
          <w:szCs w:val="28"/>
          <w:lang w:val="ru-RU"/>
        </w:rPr>
        <w:t xml:space="preserve"> </w:t>
      </w:r>
      <w:r w:rsidRPr="007F1B88">
        <w:rPr>
          <w:sz w:val="28"/>
          <w:szCs w:val="28"/>
        </w:rPr>
        <w:t>File</w:t>
      </w:r>
      <w:r w:rsidRPr="00F22D97">
        <w:rPr>
          <w:sz w:val="28"/>
          <w:szCs w:val="28"/>
          <w:lang w:val="ru-RU"/>
        </w:rPr>
        <w:t xml:space="preserve"> </w:t>
      </w:r>
      <w:r w:rsidRPr="007F1B88">
        <w:rPr>
          <w:sz w:val="28"/>
          <w:szCs w:val="28"/>
        </w:rPr>
        <w:t>System</w:t>
      </w:r>
      <w:r w:rsidRPr="00F22D97">
        <w:rPr>
          <w:sz w:val="28"/>
          <w:szCs w:val="28"/>
          <w:lang w:val="ru-RU"/>
        </w:rPr>
        <w:t>) - протокол сетевого доступа к файловым системам</w:t>
      </w:r>
    </w:p>
    <w:p w14:paraId="2D7B134B" w14:textId="77777777" w:rsidR="00F22D97" w:rsidRPr="00F22D97" w:rsidRDefault="00F22D97" w:rsidP="00F22D97">
      <w:pPr>
        <w:spacing w:line="360" w:lineRule="auto"/>
        <w:jc w:val="both"/>
        <w:rPr>
          <w:sz w:val="28"/>
          <w:szCs w:val="28"/>
          <w:lang w:val="ru-RU"/>
        </w:rPr>
      </w:pPr>
      <w:r>
        <w:rPr>
          <w:sz w:val="28"/>
          <w:szCs w:val="28"/>
        </w:rPr>
        <w:t>NGFW</w:t>
      </w:r>
      <w:r w:rsidRPr="00F22D97">
        <w:rPr>
          <w:sz w:val="28"/>
          <w:szCs w:val="28"/>
          <w:lang w:val="ru-RU"/>
        </w:rPr>
        <w:t xml:space="preserve"> - межсетевые экраны нового поколения</w:t>
      </w:r>
    </w:p>
    <w:p w14:paraId="659FF252" w14:textId="77777777" w:rsidR="00F22D97" w:rsidRPr="00F22D97" w:rsidRDefault="00F22D97" w:rsidP="00F22D97">
      <w:pPr>
        <w:spacing w:line="360" w:lineRule="auto"/>
        <w:jc w:val="both"/>
        <w:rPr>
          <w:sz w:val="28"/>
          <w:szCs w:val="28"/>
          <w:lang w:val="ru-RU"/>
        </w:rPr>
      </w:pPr>
      <w:r w:rsidRPr="00C50D29">
        <w:rPr>
          <w:sz w:val="28"/>
          <w:szCs w:val="28"/>
        </w:rPr>
        <w:t>NTA</w:t>
      </w:r>
      <w:r w:rsidRPr="00F22D97">
        <w:rPr>
          <w:sz w:val="28"/>
          <w:szCs w:val="28"/>
          <w:lang w:val="ru-RU"/>
        </w:rPr>
        <w:t xml:space="preserve"> - системы анализа сетевого трафика</w:t>
      </w:r>
    </w:p>
    <w:p w14:paraId="442017F8" w14:textId="77777777" w:rsidR="00F22D97" w:rsidRPr="00642FAA" w:rsidRDefault="00F22D97" w:rsidP="00F22D97">
      <w:pPr>
        <w:spacing w:line="360" w:lineRule="auto"/>
        <w:jc w:val="both"/>
        <w:rPr>
          <w:sz w:val="28"/>
          <w:szCs w:val="28"/>
        </w:rPr>
      </w:pPr>
      <w:r w:rsidRPr="007D64AC">
        <w:rPr>
          <w:sz w:val="28"/>
          <w:szCs w:val="28"/>
        </w:rPr>
        <w:t>OSI (The Open Systems Interconnection model) — сетевая модель с</w:t>
      </w:r>
      <w:r>
        <w:rPr>
          <w:sz w:val="28"/>
          <w:szCs w:val="28"/>
        </w:rPr>
        <w:t>тека сетевых протоколов</w:t>
      </w:r>
    </w:p>
    <w:p w14:paraId="1E445951" w14:textId="77777777" w:rsidR="00F22D97" w:rsidRPr="00F22D97" w:rsidRDefault="00F22D97" w:rsidP="00F22D97">
      <w:pPr>
        <w:spacing w:line="360" w:lineRule="auto"/>
        <w:jc w:val="both"/>
        <w:rPr>
          <w:sz w:val="28"/>
          <w:szCs w:val="28"/>
          <w:lang w:val="ru-RU"/>
        </w:rPr>
      </w:pPr>
      <w:r w:rsidRPr="00294D15">
        <w:rPr>
          <w:sz w:val="28"/>
          <w:szCs w:val="28"/>
        </w:rPr>
        <w:lastRenderedPageBreak/>
        <w:t>PostgreSQL</w:t>
      </w:r>
      <w:r w:rsidRPr="00F22D97">
        <w:rPr>
          <w:sz w:val="28"/>
          <w:szCs w:val="28"/>
          <w:lang w:val="ru-RU"/>
        </w:rPr>
        <w:t xml:space="preserve"> - свободная объектно-реляционная система управления базами данных</w:t>
      </w:r>
    </w:p>
    <w:p w14:paraId="3F233232" w14:textId="77777777" w:rsidR="00F22D97" w:rsidRPr="00F22D97" w:rsidRDefault="00F22D97" w:rsidP="00F22D97">
      <w:pPr>
        <w:spacing w:line="360" w:lineRule="auto"/>
        <w:jc w:val="both"/>
        <w:rPr>
          <w:sz w:val="28"/>
          <w:szCs w:val="28"/>
          <w:lang w:val="ru-RU"/>
        </w:rPr>
      </w:pPr>
      <w:r w:rsidRPr="00294D15">
        <w:rPr>
          <w:sz w:val="28"/>
          <w:szCs w:val="28"/>
        </w:rPr>
        <w:t>Redis</w:t>
      </w:r>
      <w:r w:rsidRPr="00F22D97">
        <w:rPr>
          <w:sz w:val="28"/>
          <w:szCs w:val="28"/>
          <w:lang w:val="ru-RU"/>
        </w:rPr>
        <w:t xml:space="preserve"> (</w:t>
      </w:r>
      <w:r w:rsidRPr="007F1B88">
        <w:rPr>
          <w:sz w:val="28"/>
          <w:szCs w:val="28"/>
        </w:rPr>
        <w:t>Remote</w:t>
      </w:r>
      <w:r w:rsidRPr="00F22D97">
        <w:rPr>
          <w:sz w:val="28"/>
          <w:szCs w:val="28"/>
          <w:lang w:val="ru-RU"/>
        </w:rPr>
        <w:t xml:space="preserve"> </w:t>
      </w:r>
      <w:r w:rsidRPr="007F1B88">
        <w:rPr>
          <w:sz w:val="28"/>
          <w:szCs w:val="28"/>
        </w:rPr>
        <w:t>Dictionary</w:t>
      </w:r>
      <w:r w:rsidRPr="00F22D97">
        <w:rPr>
          <w:sz w:val="28"/>
          <w:szCs w:val="28"/>
          <w:lang w:val="ru-RU"/>
        </w:rPr>
        <w:t xml:space="preserve"> </w:t>
      </w:r>
      <w:r w:rsidRPr="007F1B88">
        <w:rPr>
          <w:sz w:val="28"/>
          <w:szCs w:val="28"/>
        </w:rPr>
        <w:t>Server</w:t>
      </w:r>
      <w:r w:rsidRPr="00F22D97">
        <w:rPr>
          <w:sz w:val="28"/>
          <w:szCs w:val="28"/>
          <w:lang w:val="ru-RU"/>
        </w:rPr>
        <w:t>) - быстрое хранилище данных типа «ключ‑значение» в памяти с открытым исходным кодом</w:t>
      </w:r>
    </w:p>
    <w:p w14:paraId="444983BA" w14:textId="77777777" w:rsidR="00F22D97" w:rsidRPr="00F22D97" w:rsidRDefault="00F22D97" w:rsidP="00F22D97">
      <w:pPr>
        <w:spacing w:line="360" w:lineRule="auto"/>
        <w:jc w:val="both"/>
        <w:rPr>
          <w:sz w:val="28"/>
          <w:szCs w:val="28"/>
          <w:lang w:val="ru-RU"/>
        </w:rPr>
      </w:pPr>
      <w:r w:rsidRPr="00294D15">
        <w:rPr>
          <w:sz w:val="28"/>
          <w:szCs w:val="28"/>
        </w:rPr>
        <w:t>SDP</w:t>
      </w:r>
      <w:r w:rsidRPr="00F22D97">
        <w:rPr>
          <w:lang w:val="ru-RU"/>
        </w:rPr>
        <w:t xml:space="preserve"> (</w:t>
      </w:r>
      <w:r w:rsidRPr="007F1B88">
        <w:rPr>
          <w:sz w:val="28"/>
          <w:szCs w:val="28"/>
        </w:rPr>
        <w:t>Session</w:t>
      </w:r>
      <w:r w:rsidRPr="00F22D97">
        <w:rPr>
          <w:sz w:val="28"/>
          <w:szCs w:val="28"/>
          <w:lang w:val="ru-RU"/>
        </w:rPr>
        <w:t xml:space="preserve"> </w:t>
      </w:r>
      <w:r w:rsidRPr="007F1B88">
        <w:rPr>
          <w:sz w:val="28"/>
          <w:szCs w:val="28"/>
        </w:rPr>
        <w:t>Description</w:t>
      </w:r>
      <w:r w:rsidRPr="00F22D97">
        <w:rPr>
          <w:sz w:val="28"/>
          <w:szCs w:val="28"/>
          <w:lang w:val="ru-RU"/>
        </w:rPr>
        <w:t xml:space="preserve"> </w:t>
      </w:r>
      <w:r w:rsidRPr="007F1B88">
        <w:rPr>
          <w:sz w:val="28"/>
          <w:szCs w:val="28"/>
        </w:rPr>
        <w:t>Protocol</w:t>
      </w:r>
      <w:r w:rsidRPr="00F22D97">
        <w:rPr>
          <w:sz w:val="28"/>
          <w:szCs w:val="28"/>
          <w:lang w:val="ru-RU"/>
        </w:rPr>
        <w:t>) - сетевой протокол прикладного уровня, предназначенный для описания сессии передачи потоковых данных</w:t>
      </w:r>
    </w:p>
    <w:p w14:paraId="534F4F0F" w14:textId="77777777" w:rsidR="00F22D97" w:rsidRPr="00F22D97" w:rsidRDefault="00F22D97" w:rsidP="00F22D97">
      <w:pPr>
        <w:spacing w:line="360" w:lineRule="auto"/>
        <w:jc w:val="both"/>
        <w:rPr>
          <w:sz w:val="28"/>
          <w:szCs w:val="28"/>
          <w:lang w:val="ru-RU"/>
        </w:rPr>
      </w:pPr>
      <w:r w:rsidRPr="00C50D29">
        <w:rPr>
          <w:sz w:val="28"/>
          <w:szCs w:val="28"/>
        </w:rPr>
        <w:t>SIEM</w:t>
      </w:r>
      <w:r w:rsidRPr="00F22D97">
        <w:rPr>
          <w:sz w:val="28"/>
          <w:szCs w:val="28"/>
          <w:lang w:val="ru-RU"/>
        </w:rPr>
        <w:t xml:space="preserve"> - системы мониторинга событий безопасности</w:t>
      </w:r>
    </w:p>
    <w:p w14:paraId="2498E025" w14:textId="77777777" w:rsidR="00F22D97" w:rsidRPr="00F22D97" w:rsidRDefault="00F22D97" w:rsidP="00F22D97">
      <w:pPr>
        <w:spacing w:line="360" w:lineRule="auto"/>
        <w:jc w:val="both"/>
        <w:rPr>
          <w:sz w:val="28"/>
          <w:szCs w:val="28"/>
          <w:lang w:val="ru-RU"/>
        </w:rPr>
      </w:pPr>
      <w:r w:rsidRPr="00294D15">
        <w:rPr>
          <w:sz w:val="28"/>
          <w:szCs w:val="28"/>
        </w:rPr>
        <w:t>SIP</w:t>
      </w:r>
      <w:r w:rsidRPr="00F22D97">
        <w:rPr>
          <w:sz w:val="28"/>
          <w:szCs w:val="28"/>
          <w:lang w:val="ru-RU"/>
        </w:rPr>
        <w:t xml:space="preserve"> (</w:t>
      </w:r>
      <w:r w:rsidRPr="007D64AC">
        <w:rPr>
          <w:sz w:val="28"/>
          <w:szCs w:val="28"/>
        </w:rPr>
        <w:t>Session</w:t>
      </w:r>
      <w:r w:rsidRPr="00F22D97">
        <w:rPr>
          <w:sz w:val="28"/>
          <w:szCs w:val="28"/>
          <w:lang w:val="ru-RU"/>
        </w:rPr>
        <w:t xml:space="preserve"> </w:t>
      </w:r>
      <w:r w:rsidRPr="007D64AC">
        <w:rPr>
          <w:sz w:val="28"/>
          <w:szCs w:val="28"/>
        </w:rPr>
        <w:t>Initiation</w:t>
      </w:r>
      <w:r w:rsidRPr="00F22D97">
        <w:rPr>
          <w:sz w:val="28"/>
          <w:szCs w:val="28"/>
          <w:lang w:val="ru-RU"/>
        </w:rPr>
        <w:t xml:space="preserve"> </w:t>
      </w:r>
      <w:r w:rsidRPr="007D64AC">
        <w:rPr>
          <w:sz w:val="28"/>
          <w:szCs w:val="28"/>
        </w:rPr>
        <w:t>Protoco</w:t>
      </w:r>
      <w:r w:rsidRPr="00F22D97">
        <w:rPr>
          <w:sz w:val="28"/>
          <w:szCs w:val="28"/>
          <w:lang w:val="ru-RU"/>
        </w:rPr>
        <w:t>) - протокол установления сеанса</w:t>
      </w:r>
    </w:p>
    <w:p w14:paraId="17DBC249" w14:textId="77777777" w:rsidR="00F22D97" w:rsidRPr="00F22D97" w:rsidRDefault="00F22D97" w:rsidP="00F22D97">
      <w:pPr>
        <w:spacing w:line="360" w:lineRule="auto"/>
        <w:jc w:val="both"/>
        <w:rPr>
          <w:sz w:val="28"/>
          <w:szCs w:val="28"/>
          <w:lang w:val="ru-RU"/>
        </w:rPr>
      </w:pPr>
      <w:r>
        <w:rPr>
          <w:sz w:val="28"/>
          <w:szCs w:val="28"/>
        </w:rPr>
        <w:t>TCP</w:t>
      </w:r>
      <w:r w:rsidRPr="00F22D97">
        <w:rPr>
          <w:sz w:val="28"/>
          <w:szCs w:val="28"/>
          <w:lang w:val="ru-RU"/>
        </w:rPr>
        <w:t xml:space="preserve"> (</w:t>
      </w:r>
      <w:r w:rsidRPr="007D64AC">
        <w:rPr>
          <w:sz w:val="28"/>
          <w:szCs w:val="28"/>
        </w:rPr>
        <w:t>Transmission</w:t>
      </w:r>
      <w:r w:rsidRPr="00F22D97">
        <w:rPr>
          <w:sz w:val="28"/>
          <w:szCs w:val="28"/>
          <w:lang w:val="ru-RU"/>
        </w:rPr>
        <w:t xml:space="preserve"> </w:t>
      </w:r>
      <w:r w:rsidRPr="007D64AC">
        <w:rPr>
          <w:sz w:val="28"/>
          <w:szCs w:val="28"/>
        </w:rPr>
        <w:t>Control</w:t>
      </w:r>
      <w:r w:rsidRPr="00F22D97">
        <w:rPr>
          <w:sz w:val="28"/>
          <w:szCs w:val="28"/>
          <w:lang w:val="ru-RU"/>
        </w:rPr>
        <w:t xml:space="preserve"> </w:t>
      </w:r>
      <w:r w:rsidRPr="007D64AC">
        <w:rPr>
          <w:sz w:val="28"/>
          <w:szCs w:val="28"/>
        </w:rPr>
        <w:t>Protocol</w:t>
      </w:r>
      <w:r w:rsidRPr="00F22D97">
        <w:rPr>
          <w:sz w:val="28"/>
          <w:szCs w:val="28"/>
          <w:lang w:val="ru-RU"/>
        </w:rPr>
        <w:t>) - протокол управления передачей</w:t>
      </w:r>
    </w:p>
    <w:p w14:paraId="64B93200" w14:textId="77777777" w:rsidR="00F22D97" w:rsidRPr="00F22D97" w:rsidRDefault="00F22D97" w:rsidP="00F22D97">
      <w:pPr>
        <w:spacing w:line="360" w:lineRule="auto"/>
        <w:jc w:val="both"/>
        <w:rPr>
          <w:sz w:val="28"/>
          <w:szCs w:val="28"/>
          <w:lang w:val="ru-RU"/>
        </w:rPr>
      </w:pPr>
      <w:r w:rsidRPr="00294D15">
        <w:rPr>
          <w:sz w:val="28"/>
          <w:szCs w:val="28"/>
        </w:rPr>
        <w:t>TLS</w:t>
      </w:r>
      <w:r w:rsidRPr="00F22D97">
        <w:rPr>
          <w:sz w:val="28"/>
          <w:szCs w:val="28"/>
          <w:lang w:val="ru-RU"/>
        </w:rPr>
        <w:t xml:space="preserve"> (</w:t>
      </w:r>
      <w:r>
        <w:rPr>
          <w:sz w:val="28"/>
          <w:szCs w:val="28"/>
        </w:rPr>
        <w:t>T</w:t>
      </w:r>
      <w:r w:rsidRPr="007F1B88">
        <w:rPr>
          <w:sz w:val="28"/>
          <w:szCs w:val="28"/>
        </w:rPr>
        <w:t>ransport</w:t>
      </w:r>
      <w:r w:rsidRPr="00F22D97">
        <w:rPr>
          <w:sz w:val="28"/>
          <w:szCs w:val="28"/>
          <w:lang w:val="ru-RU"/>
        </w:rPr>
        <w:t xml:space="preserve"> </w:t>
      </w:r>
      <w:r w:rsidRPr="007F1B88">
        <w:rPr>
          <w:sz w:val="28"/>
          <w:szCs w:val="28"/>
        </w:rPr>
        <w:t>Layer</w:t>
      </w:r>
      <w:r w:rsidRPr="00F22D97">
        <w:rPr>
          <w:sz w:val="28"/>
          <w:szCs w:val="28"/>
          <w:lang w:val="ru-RU"/>
        </w:rPr>
        <w:t xml:space="preserve"> </w:t>
      </w:r>
      <w:r w:rsidRPr="007F1B88">
        <w:rPr>
          <w:sz w:val="28"/>
          <w:szCs w:val="28"/>
        </w:rPr>
        <w:t>Security</w:t>
      </w:r>
      <w:r w:rsidRPr="00F22D97">
        <w:rPr>
          <w:sz w:val="28"/>
          <w:szCs w:val="28"/>
          <w:lang w:val="ru-RU"/>
        </w:rPr>
        <w:t>) - протокол защиты транспортного уровня</w:t>
      </w:r>
    </w:p>
    <w:p w14:paraId="2FC00EC8" w14:textId="77777777" w:rsidR="00F22D97" w:rsidRPr="00F22D97" w:rsidRDefault="00F22D97" w:rsidP="00F22D97">
      <w:pPr>
        <w:rPr>
          <w:b/>
          <w:sz w:val="28"/>
          <w:szCs w:val="28"/>
          <w:lang w:val="ru-RU"/>
        </w:rPr>
      </w:pPr>
      <w:r w:rsidRPr="00F22D97">
        <w:rPr>
          <w:b/>
          <w:sz w:val="28"/>
          <w:szCs w:val="28"/>
          <w:lang w:val="ru-RU"/>
        </w:rPr>
        <w:br w:type="page"/>
      </w:r>
    </w:p>
    <w:p w14:paraId="7603CDE5" w14:textId="77777777" w:rsidR="00F22D97" w:rsidRPr="00F22D97" w:rsidRDefault="00F22D97" w:rsidP="00F22D97">
      <w:pPr>
        <w:pStyle w:val="2"/>
        <w:rPr>
          <w:b/>
          <w:color w:val="000000" w:themeColor="text1"/>
          <w:sz w:val="28"/>
          <w:szCs w:val="28"/>
          <w:lang w:val="ru-RU"/>
        </w:rPr>
      </w:pPr>
      <w:bookmarkStart w:id="8" w:name="_Toc104486955"/>
      <w:r w:rsidRPr="00F22D97">
        <w:rPr>
          <w:b/>
          <w:color w:val="000000" w:themeColor="text1"/>
          <w:sz w:val="28"/>
          <w:szCs w:val="28"/>
          <w:lang w:val="ru-RU"/>
        </w:rPr>
        <w:lastRenderedPageBreak/>
        <w:t>ВВЕДЕНИЕ</w:t>
      </w:r>
      <w:bookmarkEnd w:id="8"/>
    </w:p>
    <w:p w14:paraId="0AFEAFB9" w14:textId="77777777" w:rsidR="00F22D97" w:rsidRPr="00F22D97" w:rsidRDefault="00F22D97" w:rsidP="00F22D97">
      <w:pPr>
        <w:spacing w:line="360" w:lineRule="auto"/>
        <w:rPr>
          <w:lang w:val="ru-RU"/>
        </w:rPr>
      </w:pPr>
    </w:p>
    <w:p w14:paraId="67A8047A"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Еще несколько десятилетий тому назад компьютерные системы были преимущественно однопользовательскими и обменивались информацией по несколько довольным ограниченным каналам.</w:t>
      </w:r>
    </w:p>
    <w:p w14:paraId="33C0A5F8"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 xml:space="preserve">Разработка нового принципа построения сети на основе коммутации пакетов позволили значительно повысить гибкость и живучесть систем. </w:t>
      </w:r>
      <w:r w:rsidRPr="00F22D97">
        <w:rPr>
          <w:sz w:val="28"/>
          <w:szCs w:val="28"/>
          <w:lang w:val="ru-RU"/>
        </w:rPr>
        <w:t xml:space="preserve">Жизнь в настоящее время невозможно представить без использования интернета и сетевого взаимодействия, в частности. </w:t>
      </w:r>
      <w:r w:rsidRPr="00F22D97">
        <w:rPr>
          <w:bCs/>
          <w:sz w:val="28"/>
          <w:szCs w:val="28"/>
          <w:lang w:val="ru-RU"/>
        </w:rPr>
        <w:t>Современные сети передачи данных объединяют различные технологические и информационные ресурсы организаций, а также представляют доступ к внешним ресурсам. Инфокоммуникационные технологии применяются повсеместно практически каждым человеком. Деятельность многих компаний зависит от глобальной сети Интернет.</w:t>
      </w:r>
    </w:p>
    <w:p w14:paraId="00ABF948"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Информация, передаваемая по каналам связи, и ресурсы систем ежедневно подвергаются нападению со стороны злоумышленников. Используемые сетевые атаки имеют различные направления воздействия. Существующие разнообразие программного обеспечения и операционных систем, имеющих в своем исполнении, может не явные, но уязвимости, дают злоумышленникам пространства для создания и воплощения своих идей. Количество и множество способов реализации сетевых атак невероятно велико, в связи с этим встает вопрос о безопасности информации на ресурсах и защите сети.</w:t>
      </w:r>
    </w:p>
    <w:p w14:paraId="6086FEFE"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 xml:space="preserve">Актуальность темы обусловлена резко выросшей в последние годы атак на информационные ресурсы, что требует разработки эффективных способов защиты от них. Предотвращение атак - одна из самых сложных задач в области информационной безопасности. Большинство современных систем имеет распределённую структуру, в основе их архитектуры лежит использование сетевых технологий. И обеспечение работоспособности таких систем зависит от способности противостоять злонамеренным действиям, которые направлены на нарушение работы как самой сети, так и информационной </w:t>
      </w:r>
      <w:r w:rsidRPr="00F22D97">
        <w:rPr>
          <w:bCs/>
          <w:sz w:val="28"/>
          <w:szCs w:val="28"/>
          <w:lang w:val="ru-RU"/>
        </w:rPr>
        <w:lastRenderedPageBreak/>
        <w:t>системы, функционирующей ее рамках. В тоже время современные системы обнаружения вторжений и атак еще не совершены и недостаточно эффективны с точки зрения безопасности решений. Поэтому методы работы в это направление необходимы и актуальны.</w:t>
      </w:r>
    </w:p>
    <w:p w14:paraId="35F14D30"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Целью данной работы является реализация алгоритма сбора сетевого трафика с удаленного устройства для последующего анализа этих данных. Помимо этого, целью является написания программы скрипта, которая позволяет автоматизировать и упростить процесс обработки сетевого трафика. </w:t>
      </w:r>
      <w:r w:rsidRPr="00F22D97">
        <w:rPr>
          <w:bCs/>
          <w:sz w:val="28"/>
          <w:szCs w:val="28"/>
          <w:lang w:val="ru-RU"/>
        </w:rPr>
        <w:t>Выявление нежелательных событий позволяет своевременно уменьшить пагубность влияния или вовсе устранить проблему.</w:t>
      </w:r>
    </w:p>
    <w:p w14:paraId="052AF37F" w14:textId="77777777" w:rsidR="00F22D97" w:rsidRPr="00F22D97" w:rsidRDefault="00F22D97" w:rsidP="00F22D97">
      <w:pPr>
        <w:spacing w:line="360" w:lineRule="auto"/>
        <w:jc w:val="both"/>
        <w:rPr>
          <w:bCs/>
          <w:sz w:val="28"/>
          <w:szCs w:val="28"/>
          <w:lang w:val="ru-RU"/>
        </w:rPr>
      </w:pPr>
      <w:r w:rsidRPr="00F22D97">
        <w:rPr>
          <w:bCs/>
          <w:sz w:val="28"/>
          <w:szCs w:val="28"/>
          <w:lang w:val="ru-RU"/>
        </w:rPr>
        <w:t>Задачами дипломной работы в связи с указанной целью являются:</w:t>
      </w:r>
    </w:p>
    <w:p w14:paraId="5BCC066F" w14:textId="0EF13D14" w:rsidR="00F22D97" w:rsidRPr="00E85CD8" w:rsidRDefault="00F22D97" w:rsidP="00357AB1">
      <w:pPr>
        <w:pStyle w:val="aff0"/>
        <w:numPr>
          <w:ilvl w:val="0"/>
          <w:numId w:val="9"/>
        </w:numPr>
        <w:spacing w:line="360" w:lineRule="auto"/>
        <w:contextualSpacing/>
        <w:jc w:val="both"/>
        <w:rPr>
          <w:bCs/>
          <w:sz w:val="28"/>
          <w:szCs w:val="28"/>
        </w:rPr>
      </w:pPr>
      <w:r w:rsidRPr="00E85CD8">
        <w:rPr>
          <w:bCs/>
          <w:sz w:val="28"/>
          <w:szCs w:val="28"/>
        </w:rPr>
        <w:t xml:space="preserve">Изучить </w:t>
      </w:r>
      <w:r>
        <w:rPr>
          <w:bCs/>
          <w:sz w:val="28"/>
          <w:szCs w:val="28"/>
        </w:rPr>
        <w:t xml:space="preserve">классификацию </w:t>
      </w:r>
      <w:r w:rsidRPr="00E85CD8">
        <w:rPr>
          <w:bCs/>
          <w:sz w:val="28"/>
          <w:szCs w:val="28"/>
        </w:rPr>
        <w:t>компьютерны</w:t>
      </w:r>
      <w:ins w:id="9" w:author="root" w:date="2022-05-29T21:56:00Z">
        <w:r w:rsidR="008900C1">
          <w:rPr>
            <w:bCs/>
            <w:sz w:val="28"/>
            <w:szCs w:val="28"/>
            <w:lang w:val="ru-RU"/>
          </w:rPr>
          <w:t>х</w:t>
        </w:r>
      </w:ins>
      <w:del w:id="10" w:author="root" w:date="2022-05-29T21:56:00Z">
        <w:r w:rsidRPr="00E85CD8" w:rsidDel="008900C1">
          <w:rPr>
            <w:bCs/>
            <w:sz w:val="28"/>
            <w:szCs w:val="28"/>
          </w:rPr>
          <w:delText>е</w:delText>
        </w:r>
      </w:del>
      <w:r w:rsidRPr="00E85CD8">
        <w:rPr>
          <w:bCs/>
          <w:sz w:val="28"/>
          <w:szCs w:val="28"/>
        </w:rPr>
        <w:t xml:space="preserve"> атак</w:t>
      </w:r>
      <w:del w:id="11" w:author="root" w:date="2022-05-29T21:56:00Z">
        <w:r w:rsidRPr="00E85CD8" w:rsidDel="008900C1">
          <w:rPr>
            <w:bCs/>
            <w:sz w:val="28"/>
            <w:szCs w:val="28"/>
          </w:rPr>
          <w:delText>а</w:delText>
        </w:r>
      </w:del>
    </w:p>
    <w:p w14:paraId="3D1FAC1D" w14:textId="122CBCDC" w:rsidR="00F22D97" w:rsidRPr="008900C1" w:rsidRDefault="00F22D97" w:rsidP="00357AB1">
      <w:pPr>
        <w:pStyle w:val="aff0"/>
        <w:numPr>
          <w:ilvl w:val="0"/>
          <w:numId w:val="9"/>
        </w:numPr>
        <w:spacing w:line="360" w:lineRule="auto"/>
        <w:contextualSpacing/>
        <w:jc w:val="both"/>
        <w:rPr>
          <w:bCs/>
          <w:sz w:val="28"/>
          <w:szCs w:val="28"/>
          <w:lang w:val="ru-RU"/>
          <w:rPrChange w:id="12" w:author="root" w:date="2022-05-29T21:56:00Z">
            <w:rPr>
              <w:bCs/>
              <w:sz w:val="28"/>
              <w:szCs w:val="28"/>
            </w:rPr>
          </w:rPrChange>
        </w:rPr>
      </w:pPr>
      <w:r w:rsidRPr="008900C1">
        <w:rPr>
          <w:bCs/>
          <w:sz w:val="28"/>
          <w:szCs w:val="28"/>
          <w:lang w:val="ru-RU"/>
          <w:rPrChange w:id="13" w:author="root" w:date="2022-05-29T21:56:00Z">
            <w:rPr>
              <w:bCs/>
              <w:sz w:val="28"/>
              <w:szCs w:val="28"/>
            </w:rPr>
          </w:rPrChange>
        </w:rPr>
        <w:t xml:space="preserve">Проанализировать средства анализа </w:t>
      </w:r>
      <w:ins w:id="14" w:author="root" w:date="2022-05-29T21:56:00Z">
        <w:r w:rsidR="008900C1">
          <w:rPr>
            <w:bCs/>
            <w:sz w:val="28"/>
            <w:szCs w:val="28"/>
            <w:lang w:val="ru-RU"/>
          </w:rPr>
          <w:t xml:space="preserve">сетевого </w:t>
        </w:r>
      </w:ins>
      <w:r w:rsidRPr="008900C1">
        <w:rPr>
          <w:bCs/>
          <w:sz w:val="28"/>
          <w:szCs w:val="28"/>
          <w:lang w:val="ru-RU"/>
          <w:rPrChange w:id="15" w:author="root" w:date="2022-05-29T21:56:00Z">
            <w:rPr>
              <w:bCs/>
              <w:sz w:val="28"/>
              <w:szCs w:val="28"/>
            </w:rPr>
          </w:rPrChange>
        </w:rPr>
        <w:t>трафика</w:t>
      </w:r>
    </w:p>
    <w:p w14:paraId="031A9B92" w14:textId="795C6D88" w:rsidR="00F22D97" w:rsidRPr="00F22D97" w:rsidRDefault="00F22D97" w:rsidP="00357AB1">
      <w:pPr>
        <w:pStyle w:val="aff0"/>
        <w:numPr>
          <w:ilvl w:val="0"/>
          <w:numId w:val="9"/>
        </w:numPr>
        <w:spacing w:line="360" w:lineRule="auto"/>
        <w:contextualSpacing/>
        <w:jc w:val="both"/>
        <w:rPr>
          <w:bCs/>
          <w:sz w:val="28"/>
          <w:szCs w:val="28"/>
          <w:lang w:val="ru-RU"/>
        </w:rPr>
      </w:pPr>
      <w:r w:rsidRPr="00F22D97">
        <w:rPr>
          <w:bCs/>
          <w:sz w:val="28"/>
          <w:szCs w:val="28"/>
          <w:lang w:val="ru-RU"/>
        </w:rPr>
        <w:t>Разработать стенд, реализующий захват и анализ</w:t>
      </w:r>
      <w:ins w:id="16" w:author="root" w:date="2022-05-29T21:56:00Z">
        <w:r w:rsidR="008900C1">
          <w:rPr>
            <w:bCs/>
            <w:sz w:val="28"/>
            <w:szCs w:val="28"/>
            <w:lang w:val="ru-RU"/>
          </w:rPr>
          <w:t xml:space="preserve"> сетевого</w:t>
        </w:r>
      </w:ins>
      <w:r w:rsidRPr="00F22D97">
        <w:rPr>
          <w:bCs/>
          <w:sz w:val="28"/>
          <w:szCs w:val="28"/>
          <w:lang w:val="ru-RU"/>
        </w:rPr>
        <w:t xml:space="preserve"> трафика </w:t>
      </w:r>
    </w:p>
    <w:p w14:paraId="2ECEEB02" w14:textId="77777777" w:rsidR="00F22D97" w:rsidRPr="00E85CD8" w:rsidRDefault="00F22D97" w:rsidP="00357AB1">
      <w:pPr>
        <w:pStyle w:val="aff0"/>
        <w:numPr>
          <w:ilvl w:val="0"/>
          <w:numId w:val="9"/>
        </w:numPr>
        <w:spacing w:line="360" w:lineRule="auto"/>
        <w:contextualSpacing/>
        <w:jc w:val="both"/>
        <w:rPr>
          <w:bCs/>
          <w:sz w:val="28"/>
          <w:szCs w:val="28"/>
        </w:rPr>
      </w:pPr>
      <w:r w:rsidRPr="00E85CD8">
        <w:rPr>
          <w:bCs/>
          <w:sz w:val="28"/>
          <w:szCs w:val="28"/>
        </w:rPr>
        <w:t>Автоматизировать процесс анализа данных</w:t>
      </w:r>
    </w:p>
    <w:p w14:paraId="531A83B2"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Практическая и теоретическая значимость работы обусловлена тем, что стенд, реализованный в процессе, может быть использован для получения полной картины обо всех событиях, происходящих в сети и выявления возможных компьютерных атак.</w:t>
      </w:r>
    </w:p>
    <w:p w14:paraId="3B3B1796" w14:textId="77777777" w:rsidR="00F22D97" w:rsidRPr="00F22D97" w:rsidRDefault="00F22D97" w:rsidP="00F22D97">
      <w:pPr>
        <w:rPr>
          <w:bCs/>
          <w:sz w:val="28"/>
          <w:szCs w:val="28"/>
          <w:lang w:val="ru-RU"/>
        </w:rPr>
      </w:pPr>
      <w:r w:rsidRPr="00F22D97">
        <w:rPr>
          <w:bCs/>
          <w:sz w:val="28"/>
          <w:szCs w:val="28"/>
          <w:lang w:val="ru-RU"/>
        </w:rPr>
        <w:br w:type="page"/>
      </w:r>
    </w:p>
    <w:p w14:paraId="650499C0" w14:textId="77777777" w:rsidR="00F22D97" w:rsidRPr="00F22D97" w:rsidRDefault="00F22D97" w:rsidP="00357AB1">
      <w:pPr>
        <w:pStyle w:val="2"/>
        <w:keepLines/>
        <w:numPr>
          <w:ilvl w:val="0"/>
          <w:numId w:val="22"/>
        </w:numPr>
        <w:spacing w:before="40" w:line="259" w:lineRule="auto"/>
        <w:rPr>
          <w:b/>
          <w:color w:val="000000" w:themeColor="text1"/>
          <w:sz w:val="28"/>
          <w:szCs w:val="28"/>
          <w:lang w:val="ru-RU"/>
        </w:rPr>
      </w:pPr>
      <w:bookmarkStart w:id="17" w:name="_Toc104486956"/>
      <w:r w:rsidRPr="00F22D97">
        <w:rPr>
          <w:b/>
          <w:color w:val="000000" w:themeColor="text1"/>
          <w:sz w:val="28"/>
          <w:szCs w:val="28"/>
          <w:lang w:val="ru-RU"/>
        </w:rPr>
        <w:lastRenderedPageBreak/>
        <w:t>КОМПЬЮТЕРНЫЕ АТАКИ И СРЕДСТВА АНАЛИЗА ТРАФИКА</w:t>
      </w:r>
      <w:bookmarkEnd w:id="17"/>
    </w:p>
    <w:p w14:paraId="7C8B46CB" w14:textId="77777777" w:rsidR="00F22D97" w:rsidRPr="00F22D97" w:rsidRDefault="00F22D97" w:rsidP="00F22D97">
      <w:pPr>
        <w:rPr>
          <w:lang w:val="ru-RU"/>
        </w:rPr>
      </w:pPr>
    </w:p>
    <w:p w14:paraId="0627D71B" w14:textId="77777777" w:rsidR="00F22D97" w:rsidRPr="00335FD3" w:rsidRDefault="00F22D97" w:rsidP="00357AB1">
      <w:pPr>
        <w:pStyle w:val="2"/>
        <w:keepLines/>
        <w:numPr>
          <w:ilvl w:val="1"/>
          <w:numId w:val="22"/>
        </w:numPr>
        <w:spacing w:before="40" w:line="259" w:lineRule="auto"/>
        <w:jc w:val="left"/>
        <w:rPr>
          <w:b/>
          <w:color w:val="000000" w:themeColor="text1"/>
          <w:sz w:val="28"/>
          <w:szCs w:val="28"/>
        </w:rPr>
      </w:pPr>
      <w:bookmarkStart w:id="18" w:name="_Toc104486957"/>
      <w:r w:rsidRPr="00335FD3">
        <w:rPr>
          <w:b/>
          <w:color w:val="000000" w:themeColor="text1"/>
          <w:sz w:val="28"/>
          <w:szCs w:val="28"/>
        </w:rPr>
        <w:t>Классификация компьютерных атак</w:t>
      </w:r>
      <w:bookmarkEnd w:id="18"/>
    </w:p>
    <w:p w14:paraId="4173D5F0"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Универсальной классификации угроз не существует, потому что нет предела творческим способностям человека, и каждые день применяются новые способы проникновения в сеть, появляются новые вирусы, находятся новые изъяны в существующих программных и аппаратных сетевых продуктах.</w:t>
      </w:r>
    </w:p>
    <w:p w14:paraId="13E33BB2" w14:textId="77777777" w:rsidR="00F22D97" w:rsidRDefault="00F22D97" w:rsidP="00F22D97">
      <w:pPr>
        <w:spacing w:line="360" w:lineRule="auto"/>
        <w:ind w:firstLine="709"/>
        <w:jc w:val="both"/>
        <w:rPr>
          <w:sz w:val="28"/>
          <w:szCs w:val="28"/>
        </w:rPr>
      </w:pPr>
      <w:r w:rsidRPr="00F22D97">
        <w:rPr>
          <w:sz w:val="28"/>
          <w:szCs w:val="28"/>
          <w:lang w:val="ru-RU"/>
        </w:rPr>
        <w:t xml:space="preserve">Виды атак и их результат имеют значительные отличия друг от друга. </w:t>
      </w:r>
      <w:r>
        <w:rPr>
          <w:sz w:val="28"/>
          <w:szCs w:val="28"/>
        </w:rPr>
        <w:t>Рисунок 1 иллюстрирует классификацию</w:t>
      </w:r>
      <w:r w:rsidRPr="00B767E8">
        <w:rPr>
          <w:sz w:val="28"/>
          <w:szCs w:val="28"/>
        </w:rPr>
        <w:t xml:space="preserve"> </w:t>
      </w:r>
      <w:r>
        <w:rPr>
          <w:sz w:val="28"/>
          <w:szCs w:val="28"/>
        </w:rPr>
        <w:t>компьютерных угроз по категориям [5].</w:t>
      </w:r>
    </w:p>
    <w:p w14:paraId="0F75D789" w14:textId="77777777" w:rsidR="00F22D97" w:rsidRDefault="00F22D97" w:rsidP="00F22D97">
      <w:pPr>
        <w:spacing w:line="360" w:lineRule="auto"/>
        <w:rPr>
          <w:sz w:val="28"/>
          <w:szCs w:val="28"/>
        </w:rPr>
      </w:pPr>
    </w:p>
    <w:p w14:paraId="36DA5B44" w14:textId="77777777" w:rsidR="00F22D97" w:rsidRDefault="00F22D97" w:rsidP="00F22D97">
      <w:pPr>
        <w:spacing w:line="360" w:lineRule="auto"/>
        <w:rPr>
          <w:sz w:val="28"/>
          <w:szCs w:val="28"/>
        </w:rPr>
      </w:pPr>
      <w:r w:rsidRPr="001144C5">
        <w:rPr>
          <w:noProof/>
          <w:sz w:val="28"/>
          <w:szCs w:val="28"/>
          <w:lang w:val="ru-RU"/>
        </w:rPr>
        <w:drawing>
          <wp:inline distT="0" distB="0" distL="0" distR="0" wp14:anchorId="0588CEF5" wp14:editId="6C7843ED">
            <wp:extent cx="6002457" cy="1771650"/>
            <wp:effectExtent l="0" t="0" r="0" b="0"/>
            <wp:docPr id="2" name="Рисунок 2" descr="C:\Users\shestakova.va\Downloads\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stakova.va\Downloads\2.drawio.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6010902" cy="1774142"/>
                    </a:xfrm>
                    <a:prstGeom prst="rect">
                      <a:avLst/>
                    </a:prstGeom>
                    <a:noFill/>
                    <a:ln>
                      <a:noFill/>
                    </a:ln>
                  </pic:spPr>
                </pic:pic>
              </a:graphicData>
            </a:graphic>
          </wp:inline>
        </w:drawing>
      </w:r>
    </w:p>
    <w:p w14:paraId="71EC17E4" w14:textId="77777777" w:rsidR="00F22D97" w:rsidRPr="00F22D97" w:rsidRDefault="00F22D97" w:rsidP="00F22D97">
      <w:pPr>
        <w:spacing w:line="360" w:lineRule="auto"/>
        <w:jc w:val="center"/>
        <w:rPr>
          <w:sz w:val="24"/>
          <w:szCs w:val="24"/>
          <w:lang w:val="ru-RU"/>
        </w:rPr>
      </w:pPr>
      <w:r w:rsidRPr="00F22D97">
        <w:rPr>
          <w:sz w:val="24"/>
          <w:szCs w:val="24"/>
          <w:lang w:val="ru-RU"/>
        </w:rPr>
        <w:t>Рисунок 1 – Классификация компьютерных атак</w:t>
      </w:r>
    </w:p>
    <w:p w14:paraId="095D7E04" w14:textId="77777777" w:rsidR="00F22D97" w:rsidRPr="00F22D97" w:rsidRDefault="00F22D97" w:rsidP="00F22D97">
      <w:pPr>
        <w:spacing w:line="360" w:lineRule="auto"/>
        <w:jc w:val="center"/>
        <w:rPr>
          <w:sz w:val="28"/>
          <w:szCs w:val="28"/>
          <w:lang w:val="ru-RU"/>
        </w:rPr>
      </w:pPr>
    </w:p>
    <w:p w14:paraId="62B8206A"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Рассмотрим подробнее основные виды компьютерных атак по этим категориям.</w:t>
      </w:r>
    </w:p>
    <w:p w14:paraId="4CC06EDB" w14:textId="77777777" w:rsidR="00F22D97" w:rsidRPr="008900C1" w:rsidRDefault="00F22D97" w:rsidP="00F22D97">
      <w:pPr>
        <w:spacing w:line="360" w:lineRule="auto"/>
        <w:ind w:firstLine="709"/>
        <w:jc w:val="both"/>
        <w:rPr>
          <w:b/>
          <w:sz w:val="28"/>
          <w:szCs w:val="28"/>
          <w:lang w:val="ru-RU"/>
          <w:rPrChange w:id="19" w:author="root" w:date="2022-05-29T21:58:00Z">
            <w:rPr>
              <w:sz w:val="28"/>
              <w:szCs w:val="28"/>
              <w:lang w:val="ru-RU"/>
            </w:rPr>
          </w:rPrChange>
        </w:rPr>
      </w:pPr>
      <w:r w:rsidRPr="008900C1">
        <w:rPr>
          <w:b/>
          <w:sz w:val="28"/>
          <w:szCs w:val="28"/>
          <w:lang w:val="ru-RU"/>
          <w:rPrChange w:id="20" w:author="root" w:date="2022-05-29T21:58:00Z">
            <w:rPr>
              <w:bCs/>
              <w:sz w:val="28"/>
              <w:szCs w:val="28"/>
              <w:lang w:val="ru-RU"/>
            </w:rPr>
          </w:rPrChange>
        </w:rPr>
        <w:t>По характеру воздействия на сеть.</w:t>
      </w:r>
    </w:p>
    <w:p w14:paraId="0D699410" w14:textId="4567984A" w:rsidR="00F22D97" w:rsidRPr="00F22D97" w:rsidRDefault="00F22D97" w:rsidP="00F22D97">
      <w:pPr>
        <w:spacing w:line="360" w:lineRule="auto"/>
        <w:ind w:firstLine="709"/>
        <w:jc w:val="both"/>
        <w:rPr>
          <w:bCs/>
          <w:sz w:val="28"/>
          <w:szCs w:val="28"/>
          <w:lang w:val="ru-RU"/>
        </w:rPr>
      </w:pPr>
      <w:r w:rsidRPr="00F22D97">
        <w:rPr>
          <w:bCs/>
          <w:sz w:val="28"/>
          <w:szCs w:val="28"/>
          <w:lang w:val="ru-RU"/>
        </w:rPr>
        <w:t>Так различают пассивное и активное воздействие. Пассивное воздействие не оказывает прямого влияния на работу системы, но может нарушить ее политику безопасности [4]. Выявить пассивную атаку гораздо труднее как раз по причине недоступности прямого влияния. Примером такого воздействия может послужить</w:t>
      </w:r>
      <w:del w:id="21" w:author="root" w:date="2022-05-29T21:57:00Z">
        <w:r w:rsidRPr="00F22D97" w:rsidDel="008900C1">
          <w:rPr>
            <w:bCs/>
            <w:sz w:val="28"/>
            <w:szCs w:val="28"/>
            <w:lang w:val="ru-RU"/>
          </w:rPr>
          <w:delText xml:space="preserve"> </w:delText>
        </w:r>
      </w:del>
      <w:ins w:id="22" w:author="root" w:date="2022-05-29T21:57:00Z">
        <w:r w:rsidR="008900C1">
          <w:rPr>
            <w:bCs/>
            <w:sz w:val="28"/>
            <w:szCs w:val="28"/>
            <w:lang w:val="ru-RU"/>
          </w:rPr>
          <w:t xml:space="preserve"> компьютерная атака «</w:t>
        </w:r>
        <w:r w:rsidR="008900C1">
          <w:rPr>
            <w:bCs/>
            <w:sz w:val="28"/>
            <w:szCs w:val="28"/>
          </w:rPr>
          <w:t>ARP-spo</w:t>
        </w:r>
      </w:ins>
      <w:ins w:id="23" w:author="root" w:date="2022-05-29T21:58:00Z">
        <w:r w:rsidR="008900C1">
          <w:rPr>
            <w:bCs/>
            <w:sz w:val="28"/>
            <w:szCs w:val="28"/>
          </w:rPr>
          <w:t>ofing</w:t>
        </w:r>
      </w:ins>
      <w:ins w:id="24" w:author="root" w:date="2022-05-29T21:57:00Z">
        <w:r w:rsidR="008900C1">
          <w:rPr>
            <w:bCs/>
            <w:sz w:val="28"/>
            <w:szCs w:val="28"/>
            <w:lang w:val="ru-RU"/>
          </w:rPr>
          <w:t>»</w:t>
        </w:r>
      </w:ins>
      <w:del w:id="25" w:author="root" w:date="2022-05-29T21:57:00Z">
        <w:r w:rsidRPr="00F22D97" w:rsidDel="008900C1">
          <w:rPr>
            <w:bCs/>
            <w:sz w:val="28"/>
            <w:szCs w:val="28"/>
            <w:lang w:val="ru-RU"/>
          </w:rPr>
          <w:delText>прослушка</w:delText>
        </w:r>
      </w:del>
      <w:r w:rsidRPr="00F22D97">
        <w:rPr>
          <w:bCs/>
          <w:sz w:val="28"/>
          <w:szCs w:val="28"/>
          <w:lang w:val="ru-RU"/>
        </w:rPr>
        <w:t>.</w:t>
      </w:r>
    </w:p>
    <w:p w14:paraId="2661EEC0" w14:textId="77777777" w:rsidR="00F22D97" w:rsidRDefault="00F22D97" w:rsidP="00F22D97">
      <w:pPr>
        <w:spacing w:line="360" w:lineRule="auto"/>
        <w:ind w:firstLine="709"/>
        <w:jc w:val="both"/>
        <w:rPr>
          <w:bCs/>
          <w:sz w:val="28"/>
          <w:szCs w:val="28"/>
        </w:rPr>
      </w:pPr>
      <w:r w:rsidRPr="00F22D97">
        <w:rPr>
          <w:bCs/>
          <w:sz w:val="28"/>
          <w:szCs w:val="28"/>
          <w:lang w:val="ru-RU"/>
        </w:rPr>
        <w:t xml:space="preserve">Активное воздействие противоположно и оказывает прямое воздействие, нарушая работоспособность системы. Явным отличием </w:t>
      </w:r>
      <w:r w:rsidRPr="00F22D97">
        <w:rPr>
          <w:bCs/>
          <w:sz w:val="28"/>
          <w:szCs w:val="28"/>
          <w:lang w:val="ru-RU"/>
        </w:rPr>
        <w:lastRenderedPageBreak/>
        <w:t xml:space="preserve">активного воздействия от пассивного является возможность его обнаружить, так как происходят изменения в системе. </w:t>
      </w:r>
      <w:r>
        <w:rPr>
          <w:bCs/>
          <w:sz w:val="28"/>
          <w:szCs w:val="28"/>
        </w:rPr>
        <w:t>На рисунке 2 представлены категории активных атак.</w:t>
      </w:r>
    </w:p>
    <w:p w14:paraId="1610F36D" w14:textId="77777777" w:rsidR="00F22D97" w:rsidRDefault="00F22D97" w:rsidP="00F22D97">
      <w:pPr>
        <w:spacing w:line="360" w:lineRule="auto"/>
        <w:ind w:firstLine="709"/>
        <w:jc w:val="both"/>
        <w:rPr>
          <w:bCs/>
          <w:sz w:val="28"/>
          <w:szCs w:val="28"/>
        </w:rPr>
      </w:pPr>
    </w:p>
    <w:p w14:paraId="23574E81" w14:textId="77777777" w:rsidR="00F22D97" w:rsidRDefault="00F22D97" w:rsidP="00F22D97">
      <w:pPr>
        <w:spacing w:line="360" w:lineRule="auto"/>
        <w:jc w:val="both"/>
        <w:rPr>
          <w:bCs/>
          <w:sz w:val="28"/>
          <w:szCs w:val="28"/>
        </w:rPr>
      </w:pPr>
      <w:r w:rsidRPr="00B05BE6">
        <w:rPr>
          <w:b/>
          <w:bCs/>
          <w:noProof/>
          <w:sz w:val="28"/>
          <w:szCs w:val="28"/>
          <w:lang w:val="ru-RU"/>
        </w:rPr>
        <w:drawing>
          <wp:inline distT="0" distB="0" distL="0" distR="0" wp14:anchorId="5CD2BA68" wp14:editId="1B46036C">
            <wp:extent cx="5819017" cy="3895725"/>
            <wp:effectExtent l="76200" t="76200" r="125095" b="1238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5504" cy="3906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B5D4A" w14:textId="77777777" w:rsidR="00F22D97" w:rsidRPr="00F22D97" w:rsidRDefault="00F22D97" w:rsidP="00F22D97">
      <w:pPr>
        <w:spacing w:line="360" w:lineRule="auto"/>
        <w:ind w:firstLine="709"/>
        <w:jc w:val="center"/>
        <w:rPr>
          <w:bCs/>
          <w:noProof/>
          <w:sz w:val="24"/>
          <w:szCs w:val="24"/>
          <w:lang w:val="ru-RU"/>
        </w:rPr>
      </w:pPr>
      <w:r w:rsidRPr="00F22D97">
        <w:rPr>
          <w:bCs/>
          <w:noProof/>
          <w:sz w:val="24"/>
          <w:szCs w:val="24"/>
          <w:lang w:val="ru-RU"/>
        </w:rPr>
        <w:t>Рисунок 2 – Категории активных атак</w:t>
      </w:r>
    </w:p>
    <w:p w14:paraId="1CE6C317" w14:textId="77777777" w:rsidR="00F22D97" w:rsidRPr="00F22D97" w:rsidRDefault="00F22D97" w:rsidP="00F22D97">
      <w:pPr>
        <w:spacing w:line="360" w:lineRule="auto"/>
        <w:ind w:firstLine="709"/>
        <w:jc w:val="center"/>
        <w:rPr>
          <w:bCs/>
          <w:noProof/>
          <w:sz w:val="24"/>
          <w:szCs w:val="24"/>
          <w:lang w:val="ru-RU"/>
        </w:rPr>
      </w:pPr>
    </w:p>
    <w:p w14:paraId="5BD70FB6" w14:textId="77777777" w:rsidR="00F22D97" w:rsidRPr="008900C1" w:rsidRDefault="00F22D97" w:rsidP="00F22D97">
      <w:pPr>
        <w:spacing w:line="360" w:lineRule="auto"/>
        <w:ind w:firstLine="709"/>
        <w:jc w:val="both"/>
        <w:rPr>
          <w:b/>
          <w:noProof/>
          <w:sz w:val="28"/>
          <w:szCs w:val="28"/>
          <w:lang w:val="ru-RU"/>
          <w:rPrChange w:id="26" w:author="root" w:date="2022-05-29T21:58:00Z">
            <w:rPr>
              <w:bCs/>
              <w:noProof/>
              <w:sz w:val="28"/>
              <w:szCs w:val="28"/>
              <w:lang w:val="ru-RU"/>
            </w:rPr>
          </w:rPrChange>
        </w:rPr>
      </w:pPr>
      <w:r w:rsidRPr="008900C1">
        <w:rPr>
          <w:b/>
          <w:sz w:val="28"/>
          <w:szCs w:val="28"/>
          <w:lang w:val="ru-RU"/>
          <w:rPrChange w:id="27" w:author="root" w:date="2022-05-29T21:58:00Z">
            <w:rPr>
              <w:bCs/>
              <w:sz w:val="28"/>
              <w:szCs w:val="28"/>
              <w:lang w:val="ru-RU"/>
            </w:rPr>
          </w:rPrChange>
        </w:rPr>
        <w:t xml:space="preserve">По цели воздействия. </w:t>
      </w:r>
    </w:p>
    <w:p w14:paraId="6482A875"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Данный признак описывает основные разновидности угроз:</w:t>
      </w:r>
    </w:p>
    <w:p w14:paraId="03858D90" w14:textId="77777777" w:rsidR="00F22D97" w:rsidRPr="00B34FEE" w:rsidRDefault="00F22D97" w:rsidP="00357AB1">
      <w:pPr>
        <w:pStyle w:val="aff0"/>
        <w:numPr>
          <w:ilvl w:val="0"/>
          <w:numId w:val="19"/>
        </w:numPr>
        <w:spacing w:line="360" w:lineRule="auto"/>
        <w:ind w:left="357" w:firstLine="720"/>
        <w:contextualSpacing/>
        <w:jc w:val="both"/>
        <w:rPr>
          <w:sz w:val="28"/>
          <w:szCs w:val="28"/>
        </w:rPr>
      </w:pPr>
      <w:r w:rsidRPr="00B34FEE">
        <w:rPr>
          <w:sz w:val="28"/>
          <w:szCs w:val="28"/>
        </w:rPr>
        <w:t>отказ в обслуживании;</w:t>
      </w:r>
    </w:p>
    <w:p w14:paraId="359486DC" w14:textId="77777777" w:rsidR="00F22D97" w:rsidRPr="00B34FEE" w:rsidRDefault="00F22D97" w:rsidP="00357AB1">
      <w:pPr>
        <w:pStyle w:val="aff0"/>
        <w:numPr>
          <w:ilvl w:val="0"/>
          <w:numId w:val="19"/>
        </w:numPr>
        <w:spacing w:line="360" w:lineRule="auto"/>
        <w:ind w:left="357" w:firstLine="720"/>
        <w:contextualSpacing/>
        <w:jc w:val="both"/>
        <w:rPr>
          <w:sz w:val="28"/>
          <w:szCs w:val="28"/>
        </w:rPr>
      </w:pPr>
      <w:r w:rsidRPr="00B34FEE">
        <w:rPr>
          <w:sz w:val="28"/>
          <w:szCs w:val="28"/>
        </w:rPr>
        <w:t>раскрытие целостности информации;</w:t>
      </w:r>
    </w:p>
    <w:p w14:paraId="1E066C95" w14:textId="77777777" w:rsidR="00F22D97" w:rsidRPr="00B34FEE" w:rsidRDefault="00F22D97" w:rsidP="00357AB1">
      <w:pPr>
        <w:pStyle w:val="aff0"/>
        <w:numPr>
          <w:ilvl w:val="0"/>
          <w:numId w:val="19"/>
        </w:numPr>
        <w:spacing w:line="360" w:lineRule="auto"/>
        <w:ind w:left="357" w:firstLine="720"/>
        <w:contextualSpacing/>
        <w:jc w:val="both"/>
        <w:rPr>
          <w:sz w:val="28"/>
          <w:szCs w:val="28"/>
        </w:rPr>
      </w:pPr>
      <w:r w:rsidRPr="00B34FEE">
        <w:rPr>
          <w:sz w:val="28"/>
          <w:szCs w:val="28"/>
        </w:rPr>
        <w:t>нарушение целостности информации.</w:t>
      </w:r>
    </w:p>
    <w:p w14:paraId="77804E9E"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Одни нарушают функционирование системы и непосредственно сам доступ к ней, другие конфиденциальность и целостность информационных ресурсов, основной целью которых служит получение несанкционированного доступа к информации методом искажения или перехвата. В первом случае такое информационное нарушение имеет характер активного воздействия, так </w:t>
      </w:r>
      <w:r w:rsidRPr="00F22D97">
        <w:rPr>
          <w:sz w:val="28"/>
          <w:szCs w:val="28"/>
          <w:lang w:val="ru-RU"/>
        </w:rPr>
        <w:lastRenderedPageBreak/>
        <w:t xml:space="preserve">как сведения могут быть изменены. Во втором – доступ выполняется без изменения данных и поэтому имеет характер пассивного воздействия.   </w:t>
      </w:r>
    </w:p>
    <w:p w14:paraId="1054EFF9" w14:textId="77777777" w:rsidR="00F22D97" w:rsidRPr="00F22D97" w:rsidRDefault="00F22D97" w:rsidP="00F22D97">
      <w:pPr>
        <w:spacing w:line="360" w:lineRule="auto"/>
        <w:ind w:firstLine="709"/>
        <w:jc w:val="both"/>
        <w:rPr>
          <w:b/>
          <w:sz w:val="28"/>
          <w:szCs w:val="28"/>
          <w:lang w:val="ru-RU"/>
        </w:rPr>
      </w:pPr>
      <w:r w:rsidRPr="00F22D97">
        <w:rPr>
          <w:b/>
          <w:bCs/>
          <w:sz w:val="28"/>
          <w:szCs w:val="28"/>
          <w:lang w:val="ru-RU"/>
        </w:rPr>
        <w:t>По расположению субъекта относительно атакуемого объекта.</w:t>
      </w:r>
    </w:p>
    <w:p w14:paraId="2586DE94"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По этому критерию различают атаки межсегментного и внутрисегментного типа. Особенностью категории межсегментного типа является расположение субъекта и объекта в различных разделах сети. Внутрисегментный тип характеризуется их расположением в одном разделе. Данный классификационный признак дает возможность судить о степени удаленности атаки. Намного легче осуществить внутрисегментную атаку, чем межсегментную, но вторая представляет куда большую опасность, чем первая, так как физическое расстояние между объектом атаки и атакующим может быть значительным, что сыграет отрицательную роль в отражении атаки.   </w:t>
      </w:r>
    </w:p>
    <w:p w14:paraId="4215934E" w14:textId="77777777" w:rsidR="00F22D97" w:rsidRPr="00F22D97" w:rsidRDefault="00F22D97" w:rsidP="00F22D97">
      <w:pPr>
        <w:spacing w:line="360" w:lineRule="auto"/>
        <w:ind w:firstLine="709"/>
        <w:jc w:val="both"/>
        <w:rPr>
          <w:b/>
          <w:bCs/>
          <w:sz w:val="28"/>
          <w:szCs w:val="28"/>
          <w:lang w:val="ru-RU"/>
        </w:rPr>
      </w:pPr>
      <w:r w:rsidRPr="00F22D97">
        <w:rPr>
          <w:b/>
          <w:bCs/>
          <w:sz w:val="28"/>
          <w:szCs w:val="28"/>
          <w:lang w:val="ru-RU"/>
        </w:rPr>
        <w:t>По наличию обратной связи с атакуемой сетью.</w:t>
      </w:r>
    </w:p>
    <w:p w14:paraId="50C0F260"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Так же атаки можно классифицировать по наличию обратной связи с атакуемым объектом. Можно разделить атаки: с обратной связью и без обратной связи (</w:t>
      </w:r>
      <w:r w:rsidRPr="00F22D97">
        <w:rPr>
          <w:sz w:val="28"/>
          <w:szCs w:val="28"/>
          <w:lang w:val="ru-RU"/>
        </w:rPr>
        <w:t>однонаправленные атаки</w:t>
      </w:r>
      <w:r w:rsidRPr="00F22D97">
        <w:rPr>
          <w:bCs/>
          <w:sz w:val="28"/>
          <w:szCs w:val="28"/>
          <w:lang w:val="ru-RU"/>
        </w:rPr>
        <w:t>). Злоумышленник отправляет запросы на атакуемый объект и получает актуальные данные о состоянии сети.</w:t>
      </w:r>
    </w:p>
    <w:p w14:paraId="151F1AF4" w14:textId="77777777" w:rsidR="00F22D97" w:rsidRPr="00F22D97" w:rsidRDefault="00F22D97" w:rsidP="00F22D97">
      <w:pPr>
        <w:spacing w:line="360" w:lineRule="auto"/>
        <w:ind w:firstLine="709"/>
        <w:jc w:val="both"/>
        <w:rPr>
          <w:sz w:val="28"/>
          <w:szCs w:val="28"/>
          <w:lang w:val="ru-RU"/>
        </w:rPr>
      </w:pPr>
      <w:r w:rsidRPr="00F22D97">
        <w:rPr>
          <w:bCs/>
          <w:sz w:val="28"/>
          <w:szCs w:val="28"/>
          <w:lang w:val="ru-RU"/>
        </w:rPr>
        <w:t xml:space="preserve">Атаки без обратной связи отличительны тем, что им не требуется реагировать на изменения. Обычно они осуществляются отправкой одиночных запросов, ответы на которые не нужны. </w:t>
      </w:r>
    </w:p>
    <w:p w14:paraId="6559C074" w14:textId="2074A17E" w:rsidR="00F22D97" w:rsidRPr="00F22D97" w:rsidRDefault="00F22D97" w:rsidP="00F22D97">
      <w:pPr>
        <w:spacing w:line="360" w:lineRule="auto"/>
        <w:ind w:firstLine="709"/>
        <w:jc w:val="both"/>
        <w:rPr>
          <w:b/>
          <w:sz w:val="28"/>
          <w:szCs w:val="28"/>
          <w:lang w:val="ru-RU"/>
        </w:rPr>
      </w:pPr>
      <w:r w:rsidRPr="00F22D97">
        <w:rPr>
          <w:b/>
          <w:bCs/>
          <w:sz w:val="28"/>
          <w:szCs w:val="28"/>
          <w:lang w:val="ru-RU"/>
        </w:rPr>
        <w:t>По условию начала</w:t>
      </w:r>
      <w:ins w:id="28" w:author="root" w:date="2022-05-29T21:59:00Z">
        <w:r w:rsidR="008900C1" w:rsidRPr="008900C1">
          <w:rPr>
            <w:b/>
            <w:bCs/>
            <w:sz w:val="28"/>
            <w:szCs w:val="28"/>
            <w:lang w:val="ru-RU"/>
            <w:rPrChange w:id="29" w:author="root" w:date="2022-05-29T22:00:00Z">
              <w:rPr>
                <w:b/>
                <w:bCs/>
                <w:sz w:val="28"/>
                <w:szCs w:val="28"/>
              </w:rPr>
            </w:rPrChange>
          </w:rPr>
          <w:t xml:space="preserve"> </w:t>
        </w:r>
        <w:r w:rsidR="008900C1">
          <w:rPr>
            <w:b/>
            <w:bCs/>
            <w:sz w:val="28"/>
            <w:szCs w:val="28"/>
            <w:lang w:val="ru-RU"/>
          </w:rPr>
          <w:t>компьютерной</w:t>
        </w:r>
      </w:ins>
      <w:r w:rsidRPr="00F22D97">
        <w:rPr>
          <w:b/>
          <w:bCs/>
          <w:sz w:val="28"/>
          <w:szCs w:val="28"/>
          <w:lang w:val="ru-RU"/>
        </w:rPr>
        <w:t xml:space="preserve"> атаки.</w:t>
      </w:r>
    </w:p>
    <w:p w14:paraId="3F391CB9" w14:textId="77777777" w:rsidR="00F22D97" w:rsidRPr="00FA1F8F" w:rsidRDefault="00F22D97" w:rsidP="00F22D97">
      <w:pPr>
        <w:spacing w:line="360" w:lineRule="auto"/>
        <w:ind w:firstLine="709"/>
        <w:jc w:val="both"/>
        <w:rPr>
          <w:sz w:val="28"/>
          <w:szCs w:val="28"/>
        </w:rPr>
      </w:pPr>
      <w:r w:rsidRPr="00F22D97">
        <w:rPr>
          <w:sz w:val="28"/>
          <w:szCs w:val="28"/>
          <w:lang w:val="ru-RU"/>
        </w:rPr>
        <w:t xml:space="preserve">Существуют разные условия начала воздействия. </w:t>
      </w:r>
      <w:r w:rsidRPr="00FA1F8F">
        <w:rPr>
          <w:sz w:val="28"/>
          <w:szCs w:val="28"/>
        </w:rPr>
        <w:t>Выделяют три критерия:</w:t>
      </w:r>
    </w:p>
    <w:p w14:paraId="0D0FC558" w14:textId="77777777" w:rsidR="00F22D97" w:rsidRPr="002F3982" w:rsidRDefault="00F22D97" w:rsidP="00357AB1">
      <w:pPr>
        <w:pStyle w:val="aff0"/>
        <w:numPr>
          <w:ilvl w:val="0"/>
          <w:numId w:val="20"/>
        </w:numPr>
        <w:spacing w:line="360" w:lineRule="auto"/>
        <w:ind w:left="0" w:firstLine="709"/>
        <w:contextualSpacing/>
        <w:jc w:val="both"/>
        <w:rPr>
          <w:sz w:val="28"/>
          <w:szCs w:val="28"/>
        </w:rPr>
      </w:pPr>
      <w:r w:rsidRPr="002F3982">
        <w:rPr>
          <w:sz w:val="28"/>
          <w:szCs w:val="28"/>
        </w:rPr>
        <w:t>По запросу от атакуемого объекта</w:t>
      </w:r>
    </w:p>
    <w:p w14:paraId="3112762B"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В данной атаке воздействие со стороны злоумышленника начнется при передаче запроса определенного типа со стороны атакуемого.</w:t>
      </w:r>
    </w:p>
    <w:p w14:paraId="2C4C281D" w14:textId="77777777" w:rsidR="00F22D97" w:rsidRPr="00F22D97" w:rsidRDefault="00F22D97" w:rsidP="00357AB1">
      <w:pPr>
        <w:pStyle w:val="aff0"/>
        <w:numPr>
          <w:ilvl w:val="0"/>
          <w:numId w:val="20"/>
        </w:numPr>
        <w:spacing w:line="360" w:lineRule="auto"/>
        <w:ind w:left="0" w:firstLine="709"/>
        <w:contextualSpacing/>
        <w:jc w:val="both"/>
        <w:rPr>
          <w:sz w:val="28"/>
          <w:szCs w:val="28"/>
          <w:lang w:val="ru-RU"/>
        </w:rPr>
      </w:pPr>
      <w:r w:rsidRPr="00F22D97">
        <w:rPr>
          <w:sz w:val="28"/>
          <w:szCs w:val="28"/>
          <w:lang w:val="ru-RU"/>
        </w:rPr>
        <w:t>По выполнению на стороне объекта определенного действия</w:t>
      </w:r>
    </w:p>
    <w:p w14:paraId="00ABA7DF"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В данной ситуации злоумышленник наблюдает за состоянием операционной системы своей цели атаки и начинает осуществлять воздействие при появлении определенного события.</w:t>
      </w:r>
    </w:p>
    <w:p w14:paraId="5453C67D" w14:textId="77777777" w:rsidR="00F22D97" w:rsidRPr="002F3982" w:rsidRDefault="00F22D97" w:rsidP="00357AB1">
      <w:pPr>
        <w:pStyle w:val="aff0"/>
        <w:numPr>
          <w:ilvl w:val="0"/>
          <w:numId w:val="20"/>
        </w:numPr>
        <w:spacing w:line="360" w:lineRule="auto"/>
        <w:ind w:left="0" w:firstLine="709"/>
        <w:contextualSpacing/>
        <w:jc w:val="both"/>
        <w:rPr>
          <w:sz w:val="28"/>
          <w:szCs w:val="28"/>
        </w:rPr>
      </w:pPr>
      <w:r w:rsidRPr="002F3982">
        <w:rPr>
          <w:sz w:val="28"/>
          <w:szCs w:val="28"/>
        </w:rPr>
        <w:lastRenderedPageBreak/>
        <w:t>Безусловные атаки.</w:t>
      </w:r>
    </w:p>
    <w:p w14:paraId="2CF29742"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Безусловные атаки происходят медленно и не опираются на состояние операционной системы и атакуемого объекта.</w:t>
      </w:r>
    </w:p>
    <w:p w14:paraId="71A188DA" w14:textId="77777777" w:rsidR="00F22D97" w:rsidRPr="00F22D97" w:rsidRDefault="00F22D97" w:rsidP="00F22D97">
      <w:pPr>
        <w:spacing w:line="360" w:lineRule="auto"/>
        <w:ind w:firstLine="709"/>
        <w:jc w:val="both"/>
        <w:rPr>
          <w:b/>
          <w:bCs/>
          <w:sz w:val="28"/>
          <w:szCs w:val="28"/>
          <w:lang w:val="ru-RU"/>
        </w:rPr>
      </w:pPr>
      <w:r w:rsidRPr="00F22D97">
        <w:rPr>
          <w:b/>
          <w:bCs/>
          <w:sz w:val="28"/>
          <w:szCs w:val="28"/>
          <w:lang w:val="ru-RU"/>
        </w:rPr>
        <w:t xml:space="preserve">По уровню эталонной модели </w:t>
      </w:r>
      <w:r w:rsidRPr="00CF4F50">
        <w:rPr>
          <w:b/>
          <w:bCs/>
          <w:sz w:val="28"/>
          <w:szCs w:val="28"/>
        </w:rPr>
        <w:t>OSI</w:t>
      </w:r>
      <w:r w:rsidRPr="00F22D97">
        <w:rPr>
          <w:b/>
          <w:bCs/>
          <w:sz w:val="28"/>
          <w:szCs w:val="28"/>
          <w:lang w:val="ru-RU"/>
        </w:rPr>
        <w:t>.</w:t>
      </w:r>
    </w:p>
    <w:p w14:paraId="5D0C1725"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 xml:space="preserve">Каждый сетевой протокол или сетевую программу можно спроецировать на эталонную семиуровневую модель взаимодействия открытых систем, что дает описание функций сетевого протокола или программы. Удаленная атака является сетевой программой, следовательно, можно рассмотреть ее по уровням эталонной модели </w:t>
      </w:r>
      <w:r w:rsidRPr="00420873">
        <w:rPr>
          <w:bCs/>
          <w:sz w:val="28"/>
          <w:szCs w:val="28"/>
        </w:rPr>
        <w:t>O</w:t>
      </w:r>
      <w:r>
        <w:rPr>
          <w:bCs/>
          <w:sz w:val="28"/>
          <w:szCs w:val="28"/>
        </w:rPr>
        <w:t>SI</w:t>
      </w:r>
      <w:r w:rsidRPr="00F22D97">
        <w:rPr>
          <w:bCs/>
          <w:sz w:val="28"/>
          <w:szCs w:val="28"/>
          <w:lang w:val="ru-RU"/>
        </w:rPr>
        <w:t>, на котором осуществляется взаимодействие. Данная модель включает в себя следующие уровни и виды атак:</w:t>
      </w:r>
    </w:p>
    <w:p w14:paraId="33E0BB56" w14:textId="77777777" w:rsidR="00F22D97" w:rsidRPr="00F22D97" w:rsidRDefault="00F22D97" w:rsidP="00357AB1">
      <w:pPr>
        <w:pStyle w:val="aff0"/>
        <w:numPr>
          <w:ilvl w:val="0"/>
          <w:numId w:val="21"/>
        </w:numPr>
        <w:spacing w:line="360" w:lineRule="auto"/>
        <w:ind w:left="0" w:firstLine="709"/>
        <w:contextualSpacing/>
        <w:jc w:val="both"/>
        <w:rPr>
          <w:bCs/>
          <w:sz w:val="28"/>
          <w:szCs w:val="28"/>
          <w:lang w:val="ru-RU"/>
        </w:rPr>
      </w:pPr>
      <w:r w:rsidRPr="00F22D97">
        <w:rPr>
          <w:bCs/>
          <w:sz w:val="28"/>
          <w:szCs w:val="28"/>
          <w:lang w:val="ru-RU"/>
        </w:rPr>
        <w:t>Физический уровень – повреждение кабеля, шум по всей полосе пропускания, электромагнитные помехи, импульсы напряжения, приводят к отказу в сервисе;</w:t>
      </w:r>
    </w:p>
    <w:p w14:paraId="4F7FA45D" w14:textId="77777777" w:rsidR="00F22D97" w:rsidRPr="00F22D97" w:rsidRDefault="00F22D97" w:rsidP="00357AB1">
      <w:pPr>
        <w:pStyle w:val="aff0"/>
        <w:numPr>
          <w:ilvl w:val="0"/>
          <w:numId w:val="21"/>
        </w:numPr>
        <w:spacing w:line="360" w:lineRule="auto"/>
        <w:ind w:left="0" w:firstLine="709"/>
        <w:contextualSpacing/>
        <w:jc w:val="both"/>
        <w:rPr>
          <w:bCs/>
          <w:sz w:val="28"/>
          <w:szCs w:val="28"/>
          <w:lang w:val="ru-RU"/>
        </w:rPr>
      </w:pPr>
      <w:r w:rsidRPr="00F22D97">
        <w:rPr>
          <w:bCs/>
          <w:sz w:val="28"/>
          <w:szCs w:val="28"/>
          <w:lang w:val="ru-RU"/>
        </w:rPr>
        <w:t xml:space="preserve">Канальный уровень – переполнение таблиц коммутации, прослушивание, несанкционированная смена </w:t>
      </w:r>
      <w:r w:rsidRPr="002F3982">
        <w:rPr>
          <w:bCs/>
          <w:sz w:val="28"/>
          <w:szCs w:val="28"/>
        </w:rPr>
        <w:t>MAC</w:t>
      </w:r>
      <w:r w:rsidRPr="00F22D97">
        <w:rPr>
          <w:bCs/>
          <w:sz w:val="28"/>
          <w:szCs w:val="28"/>
          <w:lang w:val="ru-RU"/>
        </w:rPr>
        <w:t xml:space="preserve"> – адреса и тд.;</w:t>
      </w:r>
    </w:p>
    <w:p w14:paraId="6ED1609E" w14:textId="77777777" w:rsidR="00F22D97" w:rsidRPr="00F22D97" w:rsidRDefault="00F22D97" w:rsidP="00357AB1">
      <w:pPr>
        <w:pStyle w:val="aff0"/>
        <w:numPr>
          <w:ilvl w:val="0"/>
          <w:numId w:val="21"/>
        </w:numPr>
        <w:spacing w:line="360" w:lineRule="auto"/>
        <w:ind w:left="0" w:firstLine="709"/>
        <w:contextualSpacing/>
        <w:jc w:val="both"/>
        <w:rPr>
          <w:bCs/>
          <w:sz w:val="28"/>
          <w:szCs w:val="28"/>
          <w:lang w:val="ru-RU"/>
        </w:rPr>
      </w:pPr>
      <w:r w:rsidRPr="00F22D97">
        <w:rPr>
          <w:bCs/>
          <w:sz w:val="28"/>
          <w:szCs w:val="28"/>
          <w:lang w:val="ru-RU"/>
        </w:rPr>
        <w:t xml:space="preserve">Сетевой уровень – подмена </w:t>
      </w:r>
      <w:r w:rsidRPr="002F3982">
        <w:rPr>
          <w:bCs/>
          <w:sz w:val="28"/>
          <w:szCs w:val="28"/>
        </w:rPr>
        <w:t>IP</w:t>
      </w:r>
      <w:r w:rsidRPr="00F22D97">
        <w:rPr>
          <w:bCs/>
          <w:sz w:val="28"/>
          <w:szCs w:val="28"/>
          <w:lang w:val="ru-RU"/>
        </w:rPr>
        <w:t xml:space="preserve"> – адресов, модификация маршрутной таблицы, фрагментация и тд.;</w:t>
      </w:r>
    </w:p>
    <w:p w14:paraId="71748F9F" w14:textId="77777777" w:rsidR="00F22D97" w:rsidRPr="00F22D97" w:rsidRDefault="00F22D97" w:rsidP="00357AB1">
      <w:pPr>
        <w:pStyle w:val="aff0"/>
        <w:numPr>
          <w:ilvl w:val="0"/>
          <w:numId w:val="21"/>
        </w:numPr>
        <w:spacing w:line="360" w:lineRule="auto"/>
        <w:ind w:left="0" w:firstLine="709"/>
        <w:contextualSpacing/>
        <w:jc w:val="both"/>
        <w:rPr>
          <w:bCs/>
          <w:sz w:val="28"/>
          <w:szCs w:val="28"/>
          <w:lang w:val="ru-RU"/>
        </w:rPr>
      </w:pPr>
      <w:r w:rsidRPr="00F22D97">
        <w:rPr>
          <w:bCs/>
          <w:sz w:val="28"/>
          <w:szCs w:val="28"/>
          <w:lang w:val="ru-RU"/>
        </w:rPr>
        <w:t xml:space="preserve">Транспортный уровень – подмена порта отправителя, перехват </w:t>
      </w:r>
      <w:r w:rsidRPr="002F3982">
        <w:rPr>
          <w:bCs/>
          <w:sz w:val="28"/>
          <w:szCs w:val="28"/>
        </w:rPr>
        <w:t>TCP</w:t>
      </w:r>
      <w:r w:rsidRPr="00F22D97">
        <w:rPr>
          <w:bCs/>
          <w:sz w:val="28"/>
          <w:szCs w:val="28"/>
          <w:lang w:val="ru-RU"/>
        </w:rPr>
        <w:t xml:space="preserve"> – соединений, использование нестандартных комбинаций флагов и параметров </w:t>
      </w:r>
      <w:r w:rsidRPr="002F3982">
        <w:rPr>
          <w:bCs/>
          <w:sz w:val="28"/>
          <w:szCs w:val="28"/>
        </w:rPr>
        <w:t>TCP</w:t>
      </w:r>
      <w:r w:rsidRPr="00F22D97">
        <w:rPr>
          <w:bCs/>
          <w:sz w:val="28"/>
          <w:szCs w:val="28"/>
          <w:lang w:val="ru-RU"/>
        </w:rPr>
        <w:t>;</w:t>
      </w:r>
    </w:p>
    <w:p w14:paraId="1FB6BB47" w14:textId="77777777" w:rsidR="00F22D97" w:rsidRPr="00F22D97" w:rsidRDefault="00F22D97" w:rsidP="00357AB1">
      <w:pPr>
        <w:pStyle w:val="aff0"/>
        <w:numPr>
          <w:ilvl w:val="0"/>
          <w:numId w:val="21"/>
        </w:numPr>
        <w:spacing w:line="360" w:lineRule="auto"/>
        <w:ind w:left="0" w:firstLine="709"/>
        <w:contextualSpacing/>
        <w:jc w:val="both"/>
        <w:rPr>
          <w:bCs/>
          <w:sz w:val="28"/>
          <w:szCs w:val="28"/>
          <w:lang w:val="ru-RU"/>
        </w:rPr>
      </w:pPr>
      <w:r w:rsidRPr="00F22D97">
        <w:rPr>
          <w:bCs/>
          <w:sz w:val="28"/>
          <w:szCs w:val="28"/>
          <w:lang w:val="ru-RU"/>
        </w:rPr>
        <w:t xml:space="preserve">Прикладной уровень – отправление кеша </w:t>
      </w:r>
      <w:r w:rsidRPr="002F3982">
        <w:rPr>
          <w:bCs/>
          <w:sz w:val="28"/>
          <w:szCs w:val="28"/>
        </w:rPr>
        <w:t>DNS</w:t>
      </w:r>
      <w:r w:rsidRPr="00F22D97">
        <w:rPr>
          <w:bCs/>
          <w:sz w:val="28"/>
          <w:szCs w:val="28"/>
          <w:lang w:val="ru-RU"/>
        </w:rPr>
        <w:t>, подмена идентификатора пользователя, подбор пароля, использование ошибок программного обеспечения.</w:t>
      </w:r>
    </w:p>
    <w:p w14:paraId="403B57A7" w14:textId="77777777" w:rsidR="00F22D97" w:rsidRPr="00F22D97" w:rsidRDefault="00F22D97" w:rsidP="00F22D97">
      <w:pPr>
        <w:spacing w:line="360" w:lineRule="auto"/>
        <w:jc w:val="both"/>
        <w:rPr>
          <w:bCs/>
          <w:sz w:val="28"/>
          <w:szCs w:val="28"/>
          <w:lang w:val="ru-RU"/>
        </w:rPr>
      </w:pPr>
    </w:p>
    <w:p w14:paraId="3F9E78BC" w14:textId="77777777" w:rsidR="00F22D97" w:rsidRPr="00F22D97" w:rsidRDefault="00F22D97" w:rsidP="00357AB1">
      <w:pPr>
        <w:pStyle w:val="2"/>
        <w:keepLines/>
        <w:numPr>
          <w:ilvl w:val="1"/>
          <w:numId w:val="22"/>
        </w:numPr>
        <w:spacing w:line="360" w:lineRule="auto"/>
        <w:jc w:val="both"/>
        <w:rPr>
          <w:b/>
          <w:color w:val="000000" w:themeColor="text1"/>
          <w:sz w:val="28"/>
          <w:szCs w:val="28"/>
          <w:lang w:val="ru-RU"/>
        </w:rPr>
      </w:pPr>
      <w:bookmarkStart w:id="30" w:name="_Toc104486958"/>
      <w:r w:rsidRPr="00F22D97">
        <w:rPr>
          <w:b/>
          <w:color w:val="000000" w:themeColor="text1"/>
          <w:sz w:val="28"/>
          <w:szCs w:val="28"/>
          <w:lang w:val="ru-RU"/>
        </w:rPr>
        <w:t>Современные решения для обнаружения компьютерных атак</w:t>
      </w:r>
      <w:bookmarkEnd w:id="30"/>
    </w:p>
    <w:p w14:paraId="3D8AA0AF"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 xml:space="preserve">Если бы не было уязвимостей в компонентах информационных сетей, то нельзя было бы реализовать множество атак и традиционные средства защиты справлялись бы с возможными угрозами. Скоординированные атаки сильно понижают эффективность межсетевых экранов и других защитных систем. </w:t>
      </w:r>
      <w:r w:rsidRPr="00F22D97">
        <w:rPr>
          <w:bCs/>
          <w:sz w:val="28"/>
          <w:szCs w:val="28"/>
          <w:lang w:val="ru-RU"/>
        </w:rPr>
        <w:lastRenderedPageBreak/>
        <w:t>Появляются новые технологии обнаружения и предотвращения атак, работа которых состоит в постоянной диагностике активности информационной системы. При обнаружении подозрительной активности определенные механизмы начинают свою работу по предотвращению и подаче сигналов определенным лицам [21].</w:t>
      </w:r>
    </w:p>
    <w:p w14:paraId="0A4331FE" w14:textId="77777777" w:rsidR="00F22D97" w:rsidRPr="00F22D97" w:rsidRDefault="00F22D97" w:rsidP="00F22D97">
      <w:pPr>
        <w:spacing w:line="360" w:lineRule="auto"/>
        <w:ind w:firstLine="709"/>
        <w:jc w:val="both"/>
        <w:rPr>
          <w:sz w:val="28"/>
          <w:szCs w:val="28"/>
          <w:lang w:val="ru-RU"/>
        </w:rPr>
      </w:pPr>
      <w:r w:rsidRPr="00F22D97">
        <w:rPr>
          <w:bCs/>
          <w:sz w:val="28"/>
          <w:szCs w:val="28"/>
          <w:lang w:val="ru-RU"/>
        </w:rPr>
        <w:t xml:space="preserve">Технология обнаружения атак должна решать задачи по распознанию известных атак и предупреждению соответствующего персонала. Таким образом, освобождаются или происходит снижение нагрузки на специалистов, отвечающих за безопасность, от рутинных операций по контролю за пользователями, системами и сетями. </w:t>
      </w:r>
    </w:p>
    <w:p w14:paraId="4EE19DA3"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В настоящее время технологии обнаружения компьютерных атак активно разрабатываются производителями различного программного обеспечения. Основными инструментами, которые разработчики программного обеспечения закладывают в свои продукты, являются мониторинг, обнаружение и анализ изменений, происходящих в информационных системах. Решения усложняются и объединяют разные инструменты.</w:t>
      </w:r>
    </w:p>
    <w:p w14:paraId="4069512E"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Рассмотрим классы средств обнаружения, которые появились за последнее время [8]. </w:t>
      </w:r>
    </w:p>
    <w:p w14:paraId="235C18D2" w14:textId="77777777" w:rsidR="00F22D97" w:rsidRPr="00F22D97" w:rsidRDefault="00F22D97" w:rsidP="00F22D97">
      <w:pPr>
        <w:spacing w:line="360" w:lineRule="auto"/>
        <w:ind w:firstLine="709"/>
        <w:jc w:val="both"/>
        <w:rPr>
          <w:b/>
          <w:sz w:val="28"/>
          <w:szCs w:val="28"/>
          <w:lang w:val="ru-RU"/>
        </w:rPr>
      </w:pPr>
      <w:r w:rsidRPr="00F22D97">
        <w:rPr>
          <w:b/>
          <w:sz w:val="28"/>
          <w:szCs w:val="28"/>
          <w:lang w:val="ru-RU"/>
        </w:rPr>
        <w:t>Межсетевые экраны нового поколения (</w:t>
      </w:r>
      <w:r w:rsidRPr="00CF4F50">
        <w:rPr>
          <w:b/>
          <w:sz w:val="28"/>
          <w:szCs w:val="28"/>
        </w:rPr>
        <w:t>NGFW</w:t>
      </w:r>
      <w:r w:rsidRPr="00F22D97">
        <w:rPr>
          <w:b/>
          <w:sz w:val="28"/>
          <w:szCs w:val="28"/>
          <w:lang w:val="ru-RU"/>
        </w:rPr>
        <w:t>)</w:t>
      </w:r>
    </w:p>
    <w:p w14:paraId="1F30F23A" w14:textId="77777777" w:rsidR="00F22D97" w:rsidRPr="00F22D97" w:rsidRDefault="00F22D97" w:rsidP="00F22D97">
      <w:pPr>
        <w:spacing w:line="360" w:lineRule="auto"/>
        <w:ind w:firstLine="709"/>
        <w:jc w:val="both"/>
        <w:rPr>
          <w:b/>
          <w:sz w:val="28"/>
          <w:szCs w:val="28"/>
          <w:lang w:val="ru-RU"/>
        </w:rPr>
      </w:pPr>
      <w:r w:rsidRPr="00F22D97">
        <w:rPr>
          <w:sz w:val="28"/>
          <w:szCs w:val="28"/>
          <w:lang w:val="ru-RU"/>
        </w:rPr>
        <w:t xml:space="preserve">Традиционные межсетевые экраны, принцип которых заключался в основном в фильтрации пакетов и контроле сетевых подключений, были заменены решениями нового поколения. Класс решений появился давно, но и его стоит учитывать в стеке современных технологий обнаружения. Межсетевые экраны нового поколения сочетают в себе функции классического межсетевого экрана и более передовые технологии, которые можно использовать в различных сочетаниях в </w:t>
      </w:r>
      <w:r w:rsidRPr="003A507A">
        <w:rPr>
          <w:sz w:val="28"/>
          <w:szCs w:val="28"/>
        </w:rPr>
        <w:t>NGFW</w:t>
      </w:r>
      <w:r w:rsidRPr="00F22D97">
        <w:rPr>
          <w:sz w:val="28"/>
          <w:szCs w:val="28"/>
          <w:lang w:val="ru-RU"/>
        </w:rPr>
        <w:t>:</w:t>
      </w:r>
    </w:p>
    <w:p w14:paraId="33C96EEB" w14:textId="77777777" w:rsidR="00F22D97" w:rsidRPr="00F22D97" w:rsidRDefault="00F22D97" w:rsidP="00357AB1">
      <w:pPr>
        <w:pStyle w:val="aff0"/>
        <w:numPr>
          <w:ilvl w:val="0"/>
          <w:numId w:val="23"/>
        </w:numPr>
        <w:spacing w:line="360" w:lineRule="auto"/>
        <w:ind w:left="0" w:firstLine="709"/>
        <w:contextualSpacing/>
        <w:jc w:val="both"/>
        <w:rPr>
          <w:sz w:val="28"/>
          <w:szCs w:val="28"/>
          <w:lang w:val="ru-RU"/>
        </w:rPr>
      </w:pPr>
      <w:r w:rsidRPr="00F22D97">
        <w:rPr>
          <w:sz w:val="28"/>
          <w:szCs w:val="28"/>
          <w:lang w:val="ru-RU"/>
        </w:rPr>
        <w:t>функции межсетевого экрана прикладного уровня (</w:t>
      </w:r>
      <w:r w:rsidRPr="003A507A">
        <w:rPr>
          <w:sz w:val="28"/>
          <w:szCs w:val="28"/>
        </w:rPr>
        <w:t>WAF</w:t>
      </w:r>
      <w:r w:rsidRPr="00F22D97">
        <w:rPr>
          <w:sz w:val="28"/>
          <w:szCs w:val="28"/>
          <w:lang w:val="ru-RU"/>
        </w:rPr>
        <w:t>);</w:t>
      </w:r>
    </w:p>
    <w:p w14:paraId="51B0EAA9" w14:textId="77777777" w:rsidR="00F22D97" w:rsidRPr="00F22D97" w:rsidRDefault="00F22D97" w:rsidP="00357AB1">
      <w:pPr>
        <w:pStyle w:val="aff0"/>
        <w:numPr>
          <w:ilvl w:val="0"/>
          <w:numId w:val="23"/>
        </w:numPr>
        <w:spacing w:line="360" w:lineRule="auto"/>
        <w:ind w:left="0" w:firstLine="709"/>
        <w:contextualSpacing/>
        <w:jc w:val="both"/>
        <w:rPr>
          <w:sz w:val="28"/>
          <w:szCs w:val="28"/>
          <w:lang w:val="ru-RU"/>
        </w:rPr>
      </w:pPr>
      <w:r w:rsidRPr="00F22D97">
        <w:rPr>
          <w:sz w:val="28"/>
          <w:szCs w:val="28"/>
          <w:lang w:val="ru-RU"/>
        </w:rPr>
        <w:t>сигнатурный анализ трафика для обнаружения блокирования угроз(</w:t>
      </w:r>
      <w:r w:rsidRPr="003A507A">
        <w:rPr>
          <w:sz w:val="28"/>
          <w:szCs w:val="28"/>
        </w:rPr>
        <w:t>IPS</w:t>
      </w:r>
      <w:r w:rsidRPr="00F22D97">
        <w:rPr>
          <w:sz w:val="28"/>
          <w:szCs w:val="28"/>
          <w:lang w:val="ru-RU"/>
        </w:rPr>
        <w:t>);</w:t>
      </w:r>
    </w:p>
    <w:p w14:paraId="0B274591" w14:textId="77777777" w:rsidR="00F22D97" w:rsidRPr="00F22D97" w:rsidRDefault="00F22D97" w:rsidP="00357AB1">
      <w:pPr>
        <w:pStyle w:val="aff0"/>
        <w:numPr>
          <w:ilvl w:val="0"/>
          <w:numId w:val="23"/>
        </w:numPr>
        <w:spacing w:line="360" w:lineRule="auto"/>
        <w:ind w:left="0" w:firstLine="709"/>
        <w:contextualSpacing/>
        <w:jc w:val="both"/>
        <w:rPr>
          <w:sz w:val="28"/>
          <w:szCs w:val="28"/>
          <w:lang w:val="ru-RU"/>
        </w:rPr>
      </w:pPr>
      <w:r w:rsidRPr="00F22D97">
        <w:rPr>
          <w:sz w:val="28"/>
          <w:szCs w:val="28"/>
          <w:lang w:val="ru-RU"/>
        </w:rPr>
        <w:lastRenderedPageBreak/>
        <w:t>полнотекстовый анализ (проверка) трафика, зашифрованного многоуровневыми протоколами;</w:t>
      </w:r>
    </w:p>
    <w:p w14:paraId="7CA47BED" w14:textId="77777777" w:rsidR="00F22D97" w:rsidRPr="00F22D97" w:rsidRDefault="00F22D97" w:rsidP="00357AB1">
      <w:pPr>
        <w:pStyle w:val="aff0"/>
        <w:numPr>
          <w:ilvl w:val="0"/>
          <w:numId w:val="23"/>
        </w:numPr>
        <w:spacing w:line="360" w:lineRule="auto"/>
        <w:ind w:left="0" w:firstLine="709"/>
        <w:contextualSpacing/>
        <w:jc w:val="both"/>
        <w:rPr>
          <w:sz w:val="28"/>
          <w:szCs w:val="28"/>
          <w:lang w:val="ru-RU"/>
        </w:rPr>
      </w:pPr>
      <w:r w:rsidRPr="00F22D97">
        <w:rPr>
          <w:sz w:val="28"/>
          <w:szCs w:val="28"/>
          <w:lang w:val="ru-RU"/>
        </w:rPr>
        <w:t xml:space="preserve">возможности ограничения и приоритезации трафика - </w:t>
      </w:r>
      <w:r w:rsidRPr="003A507A">
        <w:rPr>
          <w:sz w:val="28"/>
          <w:szCs w:val="28"/>
        </w:rPr>
        <w:t>Quality</w:t>
      </w:r>
      <w:r w:rsidRPr="00F22D97">
        <w:rPr>
          <w:sz w:val="28"/>
          <w:szCs w:val="28"/>
          <w:lang w:val="ru-RU"/>
        </w:rPr>
        <w:t xml:space="preserve"> </w:t>
      </w:r>
      <w:r w:rsidRPr="003A507A">
        <w:rPr>
          <w:sz w:val="28"/>
          <w:szCs w:val="28"/>
        </w:rPr>
        <w:t>of</w:t>
      </w:r>
      <w:r w:rsidRPr="00F22D97">
        <w:rPr>
          <w:sz w:val="28"/>
          <w:szCs w:val="28"/>
          <w:lang w:val="ru-RU"/>
        </w:rPr>
        <w:t xml:space="preserve"> </w:t>
      </w:r>
      <w:r w:rsidRPr="003A507A">
        <w:rPr>
          <w:sz w:val="28"/>
          <w:szCs w:val="28"/>
        </w:rPr>
        <w:t>Service</w:t>
      </w:r>
      <w:r w:rsidRPr="00F22D97">
        <w:rPr>
          <w:sz w:val="28"/>
          <w:szCs w:val="28"/>
          <w:lang w:val="ru-RU"/>
        </w:rPr>
        <w:t xml:space="preserve"> (</w:t>
      </w:r>
      <w:r w:rsidRPr="003A507A">
        <w:rPr>
          <w:sz w:val="28"/>
          <w:szCs w:val="28"/>
        </w:rPr>
        <w:t>QoS</w:t>
      </w:r>
      <w:r w:rsidRPr="00F22D97">
        <w:rPr>
          <w:sz w:val="28"/>
          <w:szCs w:val="28"/>
          <w:lang w:val="ru-RU"/>
        </w:rPr>
        <w:t>);</w:t>
      </w:r>
    </w:p>
    <w:p w14:paraId="4D333266" w14:textId="77777777" w:rsidR="00F22D97" w:rsidRPr="00F22D97" w:rsidRDefault="00F22D97" w:rsidP="00357AB1">
      <w:pPr>
        <w:pStyle w:val="aff0"/>
        <w:numPr>
          <w:ilvl w:val="0"/>
          <w:numId w:val="23"/>
        </w:numPr>
        <w:spacing w:line="360" w:lineRule="auto"/>
        <w:ind w:left="0" w:firstLine="709"/>
        <w:contextualSpacing/>
        <w:jc w:val="both"/>
        <w:rPr>
          <w:sz w:val="28"/>
          <w:szCs w:val="28"/>
          <w:lang w:val="ru-RU"/>
        </w:rPr>
      </w:pPr>
      <w:r w:rsidRPr="00F22D97">
        <w:rPr>
          <w:sz w:val="28"/>
          <w:szCs w:val="28"/>
          <w:lang w:val="ru-RU"/>
        </w:rPr>
        <w:t>поведенческий анализ файлов в изолированной среде («песочницы»);</w:t>
      </w:r>
    </w:p>
    <w:p w14:paraId="40216446" w14:textId="77777777" w:rsidR="00F22D97" w:rsidRPr="00F22D97" w:rsidRDefault="00F22D97" w:rsidP="00357AB1">
      <w:pPr>
        <w:pStyle w:val="aff0"/>
        <w:numPr>
          <w:ilvl w:val="0"/>
          <w:numId w:val="23"/>
        </w:numPr>
        <w:spacing w:line="360" w:lineRule="auto"/>
        <w:ind w:left="0" w:firstLine="709"/>
        <w:contextualSpacing/>
        <w:jc w:val="both"/>
        <w:rPr>
          <w:sz w:val="28"/>
          <w:szCs w:val="28"/>
          <w:lang w:val="ru-RU"/>
        </w:rPr>
      </w:pPr>
      <w:r w:rsidRPr="00F22D97">
        <w:rPr>
          <w:sz w:val="28"/>
          <w:szCs w:val="28"/>
          <w:lang w:val="ru-RU"/>
        </w:rPr>
        <w:t>регулярное пополнение данными о текущих угрозах (репутационные списки, индикаторы компрометации и т.п.).</w:t>
      </w:r>
    </w:p>
    <w:p w14:paraId="5C109683"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Кроме того, в зависимости от производителя и конфигурации </w:t>
      </w:r>
      <w:r w:rsidRPr="003A507A">
        <w:rPr>
          <w:sz w:val="28"/>
          <w:szCs w:val="28"/>
        </w:rPr>
        <w:t>NGFW</w:t>
      </w:r>
      <w:r w:rsidRPr="00F22D97">
        <w:rPr>
          <w:sz w:val="28"/>
          <w:szCs w:val="28"/>
          <w:lang w:val="ru-RU"/>
        </w:rPr>
        <w:t xml:space="preserve"> может включать в себя функции защиты от атак на </w:t>
      </w:r>
      <w:r w:rsidRPr="003A507A">
        <w:rPr>
          <w:sz w:val="28"/>
          <w:szCs w:val="28"/>
        </w:rPr>
        <w:t>DNS</w:t>
      </w:r>
      <w:r w:rsidRPr="00F22D97">
        <w:rPr>
          <w:sz w:val="28"/>
          <w:szCs w:val="28"/>
          <w:lang w:val="ru-RU"/>
        </w:rPr>
        <w:t>, защиты от программ-шпионов (программ-шпионов для несанкционированного сбора информации или изменения настроек), контроля соединений с ботнетами и другие дополнительные функции.</w:t>
      </w:r>
    </w:p>
    <w:p w14:paraId="036B0B91"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Таким образом, </w:t>
      </w:r>
      <w:r w:rsidRPr="003A507A">
        <w:rPr>
          <w:sz w:val="28"/>
          <w:szCs w:val="28"/>
        </w:rPr>
        <w:t>NGFW</w:t>
      </w:r>
      <w:r w:rsidRPr="00F22D97">
        <w:rPr>
          <w:sz w:val="28"/>
          <w:szCs w:val="28"/>
          <w:lang w:val="ru-RU"/>
        </w:rPr>
        <w:t xml:space="preserve"> — это устройство с управлением трафиком на уровне приложений, встроенными средствами обнаружения вторжений и идентификацией трафика.</w:t>
      </w:r>
    </w:p>
    <w:p w14:paraId="3CA76356" w14:textId="77777777" w:rsidR="00F22D97" w:rsidRPr="00F22D97" w:rsidRDefault="00F22D97" w:rsidP="00F22D97">
      <w:pPr>
        <w:spacing w:line="360" w:lineRule="auto"/>
        <w:ind w:firstLine="709"/>
        <w:jc w:val="both"/>
        <w:rPr>
          <w:b/>
          <w:sz w:val="28"/>
          <w:szCs w:val="28"/>
          <w:lang w:val="ru-RU"/>
        </w:rPr>
      </w:pPr>
      <w:r w:rsidRPr="00F22D97">
        <w:rPr>
          <w:b/>
          <w:sz w:val="28"/>
          <w:szCs w:val="28"/>
          <w:lang w:val="ru-RU"/>
        </w:rPr>
        <w:t>Системы мониторинга событий безопасности (</w:t>
      </w:r>
      <w:r w:rsidRPr="00CF4F50">
        <w:rPr>
          <w:b/>
          <w:sz w:val="28"/>
          <w:szCs w:val="28"/>
        </w:rPr>
        <w:t>SIEM</w:t>
      </w:r>
      <w:r w:rsidRPr="00F22D97">
        <w:rPr>
          <w:b/>
          <w:sz w:val="28"/>
          <w:szCs w:val="28"/>
          <w:lang w:val="ru-RU"/>
        </w:rPr>
        <w:t>)</w:t>
      </w:r>
    </w:p>
    <w:p w14:paraId="7C9AB3C7"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Решения класса </w:t>
      </w:r>
      <w:r w:rsidRPr="00B152B8">
        <w:rPr>
          <w:sz w:val="28"/>
          <w:szCs w:val="28"/>
        </w:rPr>
        <w:t>Security</w:t>
      </w:r>
      <w:r w:rsidRPr="00F22D97">
        <w:rPr>
          <w:sz w:val="28"/>
          <w:szCs w:val="28"/>
          <w:lang w:val="ru-RU"/>
        </w:rPr>
        <w:t xml:space="preserve"> </w:t>
      </w:r>
      <w:r w:rsidRPr="00B152B8">
        <w:rPr>
          <w:sz w:val="28"/>
          <w:szCs w:val="28"/>
        </w:rPr>
        <w:t>Information</w:t>
      </w:r>
      <w:r w:rsidRPr="00F22D97">
        <w:rPr>
          <w:sz w:val="28"/>
          <w:szCs w:val="28"/>
          <w:lang w:val="ru-RU"/>
        </w:rPr>
        <w:t xml:space="preserve"> </w:t>
      </w:r>
      <w:r w:rsidRPr="00B152B8">
        <w:rPr>
          <w:sz w:val="28"/>
          <w:szCs w:val="28"/>
        </w:rPr>
        <w:t>and</w:t>
      </w:r>
      <w:r w:rsidRPr="00F22D97">
        <w:rPr>
          <w:sz w:val="28"/>
          <w:szCs w:val="28"/>
          <w:lang w:val="ru-RU"/>
        </w:rPr>
        <w:t xml:space="preserve"> </w:t>
      </w:r>
      <w:r w:rsidRPr="00B152B8">
        <w:rPr>
          <w:sz w:val="28"/>
          <w:szCs w:val="28"/>
        </w:rPr>
        <w:t>Event</w:t>
      </w:r>
      <w:r w:rsidRPr="00F22D97">
        <w:rPr>
          <w:sz w:val="28"/>
          <w:szCs w:val="28"/>
          <w:lang w:val="ru-RU"/>
        </w:rPr>
        <w:t xml:space="preserve"> </w:t>
      </w:r>
      <w:r w:rsidRPr="00B152B8">
        <w:rPr>
          <w:sz w:val="28"/>
          <w:szCs w:val="28"/>
        </w:rPr>
        <w:t>Management</w:t>
      </w:r>
      <w:r w:rsidRPr="00F22D97">
        <w:rPr>
          <w:sz w:val="28"/>
          <w:szCs w:val="28"/>
          <w:lang w:val="ru-RU"/>
        </w:rPr>
        <w:t xml:space="preserve"> (</w:t>
      </w:r>
      <w:r w:rsidRPr="00B152B8">
        <w:rPr>
          <w:sz w:val="28"/>
          <w:szCs w:val="28"/>
        </w:rPr>
        <w:t>SIEM</w:t>
      </w:r>
      <w:r w:rsidRPr="00F22D97">
        <w:rPr>
          <w:sz w:val="28"/>
          <w:szCs w:val="28"/>
          <w:lang w:val="ru-RU"/>
        </w:rPr>
        <w:t>) предназначены для мониторинга событий, поступающих от различных информационных систем и приложений. Решения по информационной безопасности данного класса позволяют решать следующие задачи:</w:t>
      </w:r>
    </w:p>
    <w:p w14:paraId="55EFDBD1" w14:textId="77777777" w:rsidR="00F22D97" w:rsidRPr="00F22D97" w:rsidRDefault="00F22D97" w:rsidP="00357AB1">
      <w:pPr>
        <w:pStyle w:val="aff0"/>
        <w:numPr>
          <w:ilvl w:val="0"/>
          <w:numId w:val="24"/>
        </w:numPr>
        <w:spacing w:line="360" w:lineRule="auto"/>
        <w:ind w:left="0" w:firstLine="709"/>
        <w:contextualSpacing/>
        <w:jc w:val="both"/>
        <w:rPr>
          <w:sz w:val="28"/>
          <w:szCs w:val="28"/>
          <w:lang w:val="ru-RU"/>
        </w:rPr>
      </w:pPr>
      <w:r w:rsidRPr="00F22D97">
        <w:rPr>
          <w:sz w:val="28"/>
          <w:szCs w:val="28"/>
          <w:lang w:val="ru-RU"/>
        </w:rPr>
        <w:t>собирать и анализировать большие объемы событий безопасности;</w:t>
      </w:r>
    </w:p>
    <w:p w14:paraId="6DD0CAF2" w14:textId="77777777" w:rsidR="00F22D97" w:rsidRPr="00F22D97" w:rsidRDefault="00F22D97" w:rsidP="00357AB1">
      <w:pPr>
        <w:pStyle w:val="aff0"/>
        <w:numPr>
          <w:ilvl w:val="0"/>
          <w:numId w:val="24"/>
        </w:numPr>
        <w:spacing w:line="360" w:lineRule="auto"/>
        <w:ind w:left="0" w:firstLine="709"/>
        <w:contextualSpacing/>
        <w:jc w:val="both"/>
        <w:rPr>
          <w:sz w:val="28"/>
          <w:szCs w:val="28"/>
          <w:lang w:val="ru-RU"/>
        </w:rPr>
      </w:pPr>
      <w:r w:rsidRPr="00F22D97">
        <w:rPr>
          <w:sz w:val="28"/>
          <w:szCs w:val="28"/>
          <w:lang w:val="ru-RU"/>
        </w:rPr>
        <w:t>следить за текущим состоянием средств защиты ИТ-инфраструктуры;</w:t>
      </w:r>
    </w:p>
    <w:p w14:paraId="7E06A6F0" w14:textId="77777777" w:rsidR="00F22D97" w:rsidRPr="00F22D97" w:rsidRDefault="00F22D97" w:rsidP="00357AB1">
      <w:pPr>
        <w:pStyle w:val="aff0"/>
        <w:numPr>
          <w:ilvl w:val="0"/>
          <w:numId w:val="24"/>
        </w:numPr>
        <w:spacing w:line="360" w:lineRule="auto"/>
        <w:ind w:left="0" w:firstLine="709"/>
        <w:contextualSpacing/>
        <w:jc w:val="both"/>
        <w:rPr>
          <w:sz w:val="28"/>
          <w:szCs w:val="28"/>
          <w:lang w:val="ru-RU"/>
        </w:rPr>
      </w:pPr>
      <w:r w:rsidRPr="00F22D97">
        <w:rPr>
          <w:sz w:val="28"/>
          <w:szCs w:val="28"/>
          <w:lang w:val="ru-RU"/>
        </w:rPr>
        <w:t>обнаружение ИТ-инцидентов в режиме реального времени;</w:t>
      </w:r>
    </w:p>
    <w:p w14:paraId="603F3D4C" w14:textId="77777777" w:rsidR="00F22D97" w:rsidRPr="00F22D97" w:rsidRDefault="00F22D97" w:rsidP="00357AB1">
      <w:pPr>
        <w:pStyle w:val="aff0"/>
        <w:numPr>
          <w:ilvl w:val="0"/>
          <w:numId w:val="24"/>
        </w:numPr>
        <w:spacing w:line="360" w:lineRule="auto"/>
        <w:ind w:left="0" w:firstLine="709"/>
        <w:contextualSpacing/>
        <w:jc w:val="both"/>
        <w:rPr>
          <w:sz w:val="28"/>
          <w:szCs w:val="28"/>
          <w:lang w:val="ru-RU"/>
        </w:rPr>
      </w:pPr>
      <w:r w:rsidRPr="00F22D97">
        <w:rPr>
          <w:sz w:val="28"/>
          <w:szCs w:val="28"/>
          <w:lang w:val="ru-RU"/>
        </w:rPr>
        <w:t>получить полное представление о том, что происходит в ИТ-инфраструктуре;</w:t>
      </w:r>
    </w:p>
    <w:p w14:paraId="751F6D0A" w14:textId="77777777" w:rsidR="00F22D97" w:rsidRPr="00F22D97" w:rsidRDefault="00F22D97" w:rsidP="00357AB1">
      <w:pPr>
        <w:pStyle w:val="aff0"/>
        <w:numPr>
          <w:ilvl w:val="0"/>
          <w:numId w:val="24"/>
        </w:numPr>
        <w:spacing w:line="360" w:lineRule="auto"/>
        <w:ind w:left="0" w:firstLine="709"/>
        <w:contextualSpacing/>
        <w:jc w:val="both"/>
        <w:rPr>
          <w:sz w:val="28"/>
          <w:szCs w:val="28"/>
          <w:lang w:val="ru-RU"/>
        </w:rPr>
      </w:pPr>
      <w:r w:rsidRPr="00F22D97">
        <w:rPr>
          <w:sz w:val="28"/>
          <w:szCs w:val="28"/>
          <w:lang w:val="ru-RU"/>
        </w:rPr>
        <w:t>обнаружение и реагирование на сбои компьютеров и систем информационной безопасности;</w:t>
      </w:r>
    </w:p>
    <w:p w14:paraId="51A71011" w14:textId="77777777" w:rsidR="00F22D97" w:rsidRPr="00F22D97" w:rsidRDefault="00F22D97" w:rsidP="00357AB1">
      <w:pPr>
        <w:pStyle w:val="aff0"/>
        <w:numPr>
          <w:ilvl w:val="0"/>
          <w:numId w:val="24"/>
        </w:numPr>
        <w:spacing w:line="360" w:lineRule="auto"/>
        <w:ind w:left="0" w:firstLine="709"/>
        <w:contextualSpacing/>
        <w:jc w:val="both"/>
        <w:rPr>
          <w:sz w:val="28"/>
          <w:szCs w:val="28"/>
          <w:lang w:val="ru-RU"/>
        </w:rPr>
      </w:pPr>
      <w:r w:rsidRPr="00F22D97">
        <w:rPr>
          <w:sz w:val="28"/>
          <w:szCs w:val="28"/>
          <w:lang w:val="ru-RU"/>
        </w:rPr>
        <w:t>построить карту сети для прогнозирования цепочек атак;</w:t>
      </w:r>
    </w:p>
    <w:p w14:paraId="11204AB3" w14:textId="77777777" w:rsidR="00F22D97" w:rsidRPr="00F22D97" w:rsidRDefault="00F22D97" w:rsidP="00357AB1">
      <w:pPr>
        <w:pStyle w:val="aff0"/>
        <w:numPr>
          <w:ilvl w:val="0"/>
          <w:numId w:val="24"/>
        </w:numPr>
        <w:spacing w:line="360" w:lineRule="auto"/>
        <w:ind w:left="0" w:firstLine="709"/>
        <w:contextualSpacing/>
        <w:jc w:val="both"/>
        <w:rPr>
          <w:sz w:val="28"/>
          <w:szCs w:val="28"/>
          <w:lang w:val="ru-RU"/>
        </w:rPr>
      </w:pPr>
      <w:r w:rsidRPr="00F22D97">
        <w:rPr>
          <w:sz w:val="28"/>
          <w:szCs w:val="28"/>
          <w:lang w:val="ru-RU"/>
        </w:rPr>
        <w:lastRenderedPageBreak/>
        <w:t>получать данные для оперативного анализа и оценки рисков;</w:t>
      </w:r>
    </w:p>
    <w:p w14:paraId="1EDE656F" w14:textId="77777777" w:rsidR="00F22D97" w:rsidRPr="00F22D97" w:rsidRDefault="00F22D97" w:rsidP="00357AB1">
      <w:pPr>
        <w:pStyle w:val="aff0"/>
        <w:numPr>
          <w:ilvl w:val="0"/>
          <w:numId w:val="24"/>
        </w:numPr>
        <w:spacing w:line="360" w:lineRule="auto"/>
        <w:ind w:left="0" w:firstLine="709"/>
        <w:contextualSpacing/>
        <w:jc w:val="both"/>
        <w:rPr>
          <w:sz w:val="28"/>
          <w:szCs w:val="28"/>
          <w:lang w:val="ru-RU"/>
        </w:rPr>
      </w:pPr>
      <w:r w:rsidRPr="00F22D97">
        <w:rPr>
          <w:sz w:val="28"/>
          <w:szCs w:val="28"/>
          <w:lang w:val="ru-RU"/>
        </w:rPr>
        <w:t>соблюдение отдельных требований и норм законодательства Российской Федерации в области обеспечения информационной безопасности (ИБ) мониторинга событий.</w:t>
      </w:r>
    </w:p>
    <w:p w14:paraId="54E613D6" w14:textId="77777777" w:rsidR="00F22D97" w:rsidRPr="00F22D97" w:rsidRDefault="00F22D97" w:rsidP="00F22D97">
      <w:pPr>
        <w:spacing w:line="360" w:lineRule="auto"/>
        <w:ind w:firstLine="709"/>
        <w:jc w:val="both"/>
        <w:rPr>
          <w:sz w:val="28"/>
          <w:szCs w:val="28"/>
          <w:lang w:val="ru-RU"/>
        </w:rPr>
      </w:pPr>
      <w:r w:rsidRPr="00B152B8">
        <w:rPr>
          <w:sz w:val="28"/>
          <w:szCs w:val="28"/>
        </w:rPr>
        <w:t>SIEM</w:t>
      </w:r>
      <w:r w:rsidRPr="00F22D97">
        <w:rPr>
          <w:sz w:val="28"/>
          <w:szCs w:val="28"/>
          <w:lang w:val="ru-RU"/>
        </w:rPr>
        <w:t xml:space="preserve"> позволяет получить более полную картину происходящего в ИТ-инфраструктуре и дополнительно проанализировать сетевую доступность конкретных узлов. Тщательно анализируя и собирая данные из нескольких источников, </w:t>
      </w:r>
      <w:r w:rsidRPr="00B152B8">
        <w:rPr>
          <w:sz w:val="28"/>
          <w:szCs w:val="28"/>
        </w:rPr>
        <w:t>SIEM</w:t>
      </w:r>
      <w:r w:rsidRPr="00F22D97">
        <w:rPr>
          <w:sz w:val="28"/>
          <w:szCs w:val="28"/>
          <w:lang w:val="ru-RU"/>
        </w:rPr>
        <w:t xml:space="preserve"> обнаруживает инциденты, когда традиционные инструменты обнаружения, работающие изолированно, не всегда эффективны. Принцип работы решений класса </w:t>
      </w:r>
      <w:r w:rsidRPr="00B152B8">
        <w:rPr>
          <w:sz w:val="28"/>
          <w:szCs w:val="28"/>
        </w:rPr>
        <w:t>SIEM</w:t>
      </w:r>
      <w:r w:rsidRPr="00F22D97">
        <w:rPr>
          <w:sz w:val="28"/>
          <w:szCs w:val="28"/>
          <w:lang w:val="ru-RU"/>
        </w:rPr>
        <w:t xml:space="preserve"> заключается в сборе всех типов журналов (событий) с различных устройств, как на программном, так и на уровне аппаратной составляющей. Кроме того, все события приведены в единый формат для дальнейшего анализа. Набор событий (корреляция), связанных с одним и тем же элементом инфраструктуры, может свидетельствовать о кибератаке.</w:t>
      </w:r>
    </w:p>
    <w:p w14:paraId="1993E1A5" w14:textId="77777777" w:rsidR="00F22D97" w:rsidRPr="00F22D97" w:rsidRDefault="00F22D97" w:rsidP="00F22D97">
      <w:pPr>
        <w:spacing w:line="360" w:lineRule="auto"/>
        <w:ind w:firstLine="709"/>
        <w:jc w:val="both"/>
        <w:rPr>
          <w:b/>
          <w:sz w:val="28"/>
          <w:szCs w:val="28"/>
          <w:lang w:val="ru-RU"/>
        </w:rPr>
      </w:pPr>
      <w:r w:rsidRPr="00F22D97">
        <w:rPr>
          <w:b/>
          <w:sz w:val="28"/>
          <w:szCs w:val="28"/>
          <w:lang w:val="ru-RU"/>
        </w:rPr>
        <w:t>Системы анализа сетевого трафика (</w:t>
      </w:r>
      <w:r w:rsidRPr="00CF4F50">
        <w:rPr>
          <w:b/>
          <w:sz w:val="28"/>
          <w:szCs w:val="28"/>
        </w:rPr>
        <w:t>NTA</w:t>
      </w:r>
      <w:r w:rsidRPr="00F22D97">
        <w:rPr>
          <w:b/>
          <w:sz w:val="28"/>
          <w:szCs w:val="28"/>
          <w:lang w:val="ru-RU"/>
        </w:rPr>
        <w:t>)</w:t>
      </w:r>
    </w:p>
    <w:p w14:paraId="594435CE"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Решения класса </w:t>
      </w:r>
      <w:r w:rsidRPr="00B152B8">
        <w:rPr>
          <w:sz w:val="28"/>
          <w:szCs w:val="28"/>
        </w:rPr>
        <w:t>Network</w:t>
      </w:r>
      <w:r w:rsidRPr="00F22D97">
        <w:rPr>
          <w:sz w:val="28"/>
          <w:szCs w:val="28"/>
          <w:lang w:val="ru-RU"/>
        </w:rPr>
        <w:t xml:space="preserve"> </w:t>
      </w:r>
      <w:r w:rsidRPr="00B152B8">
        <w:rPr>
          <w:sz w:val="28"/>
          <w:szCs w:val="28"/>
        </w:rPr>
        <w:t>Traffic</w:t>
      </w:r>
      <w:r w:rsidRPr="00F22D97">
        <w:rPr>
          <w:sz w:val="28"/>
          <w:szCs w:val="28"/>
          <w:lang w:val="ru-RU"/>
        </w:rPr>
        <w:t xml:space="preserve"> </w:t>
      </w:r>
      <w:r w:rsidRPr="00B152B8">
        <w:rPr>
          <w:sz w:val="28"/>
          <w:szCs w:val="28"/>
        </w:rPr>
        <w:t>Analysis</w:t>
      </w:r>
      <w:r w:rsidRPr="00F22D97">
        <w:rPr>
          <w:sz w:val="28"/>
          <w:szCs w:val="28"/>
          <w:lang w:val="ru-RU"/>
        </w:rPr>
        <w:t xml:space="preserve"> (</w:t>
      </w:r>
      <w:r w:rsidRPr="00B152B8">
        <w:rPr>
          <w:sz w:val="28"/>
          <w:szCs w:val="28"/>
        </w:rPr>
        <w:t>NTA</w:t>
      </w:r>
      <w:r w:rsidRPr="00F22D97">
        <w:rPr>
          <w:sz w:val="28"/>
          <w:szCs w:val="28"/>
          <w:lang w:val="ru-RU"/>
        </w:rPr>
        <w:t>) предназначены для обнаружения сетевых атак, перехвата и анализа сетевого трафика. Этот класс систем помогает обнаруживать присутствие злоумышленников на ранней стадии атаки, быстро локализовать угрозы и обеспечивать соблюдение правил информационной безопасности.</w:t>
      </w:r>
    </w:p>
    <w:p w14:paraId="28D108E3"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Кроме того, с появлением актуальных сигнатур решения класса </w:t>
      </w:r>
      <w:r w:rsidRPr="00115731">
        <w:rPr>
          <w:sz w:val="28"/>
          <w:szCs w:val="28"/>
        </w:rPr>
        <w:t>NTA</w:t>
      </w:r>
      <w:r w:rsidRPr="00F22D97">
        <w:rPr>
          <w:sz w:val="28"/>
          <w:szCs w:val="28"/>
          <w:lang w:val="ru-RU"/>
        </w:rPr>
        <w:t xml:space="preserve"> должны иметь возможность запускать анализ сетевого трафика, хранящегося в архиве (ретроспективный анализ).</w:t>
      </w:r>
    </w:p>
    <w:p w14:paraId="764EB943"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На практике такие решения позволяют, например, обнаружить подозрительную попытку подключения неавторизованного хоста к контроллеру домена, проанализировать исторические данные о сетевой активности хоста и проверить, были ли другие подобные попытки. Если это произошло, это свидетельствует о целенаправленной атаке или как минимум о попытках взлома.</w:t>
      </w:r>
    </w:p>
    <w:p w14:paraId="45264683" w14:textId="77777777" w:rsidR="00F22D97" w:rsidRPr="00F22D97" w:rsidRDefault="00F22D97" w:rsidP="00F22D97">
      <w:pPr>
        <w:spacing w:line="360" w:lineRule="auto"/>
        <w:ind w:firstLine="709"/>
        <w:jc w:val="both"/>
        <w:rPr>
          <w:sz w:val="28"/>
          <w:szCs w:val="28"/>
          <w:lang w:val="ru-RU"/>
        </w:rPr>
      </w:pPr>
    </w:p>
    <w:p w14:paraId="686BDD23" w14:textId="77777777" w:rsidR="00F22D97" w:rsidRPr="00F22D97" w:rsidRDefault="00F22D97" w:rsidP="00F22D97">
      <w:pPr>
        <w:spacing w:line="360" w:lineRule="auto"/>
        <w:ind w:firstLine="709"/>
        <w:jc w:val="both"/>
        <w:rPr>
          <w:b/>
          <w:sz w:val="28"/>
          <w:szCs w:val="28"/>
          <w:lang w:val="ru-RU"/>
        </w:rPr>
      </w:pPr>
      <w:r w:rsidRPr="00F22D97">
        <w:rPr>
          <w:b/>
          <w:sz w:val="28"/>
          <w:szCs w:val="28"/>
          <w:lang w:val="ru-RU"/>
        </w:rPr>
        <w:t>Средства обнаружения компьютерных атак на конечных устройствах (</w:t>
      </w:r>
      <w:r w:rsidRPr="00365753">
        <w:rPr>
          <w:b/>
          <w:sz w:val="28"/>
          <w:szCs w:val="28"/>
        </w:rPr>
        <w:t>EDR</w:t>
      </w:r>
      <w:r w:rsidRPr="00F22D97">
        <w:rPr>
          <w:b/>
          <w:sz w:val="28"/>
          <w:szCs w:val="28"/>
          <w:lang w:val="ru-RU"/>
        </w:rPr>
        <w:t>).</w:t>
      </w:r>
    </w:p>
    <w:p w14:paraId="0D0F87D8"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Решения класса </w:t>
      </w:r>
      <w:r w:rsidRPr="00115731">
        <w:rPr>
          <w:sz w:val="28"/>
          <w:szCs w:val="28"/>
        </w:rPr>
        <w:t>Endpoint</w:t>
      </w:r>
      <w:r w:rsidRPr="00F22D97">
        <w:rPr>
          <w:sz w:val="28"/>
          <w:szCs w:val="28"/>
          <w:lang w:val="ru-RU"/>
        </w:rPr>
        <w:t xml:space="preserve"> </w:t>
      </w:r>
      <w:r w:rsidRPr="00115731">
        <w:rPr>
          <w:sz w:val="28"/>
          <w:szCs w:val="28"/>
        </w:rPr>
        <w:t>Detection</w:t>
      </w:r>
      <w:r w:rsidRPr="00F22D97">
        <w:rPr>
          <w:sz w:val="28"/>
          <w:szCs w:val="28"/>
          <w:lang w:val="ru-RU"/>
        </w:rPr>
        <w:t xml:space="preserve"> </w:t>
      </w:r>
      <w:r w:rsidRPr="00115731">
        <w:rPr>
          <w:sz w:val="28"/>
          <w:szCs w:val="28"/>
        </w:rPr>
        <w:t>and</w:t>
      </w:r>
      <w:r w:rsidRPr="00F22D97">
        <w:rPr>
          <w:sz w:val="28"/>
          <w:szCs w:val="28"/>
          <w:lang w:val="ru-RU"/>
        </w:rPr>
        <w:t xml:space="preserve"> </w:t>
      </w:r>
      <w:r w:rsidRPr="00115731">
        <w:rPr>
          <w:sz w:val="28"/>
          <w:szCs w:val="28"/>
        </w:rPr>
        <w:t>Response</w:t>
      </w:r>
      <w:r w:rsidRPr="00F22D97">
        <w:rPr>
          <w:sz w:val="28"/>
          <w:szCs w:val="28"/>
          <w:lang w:val="ru-RU"/>
        </w:rPr>
        <w:t xml:space="preserve"> (</w:t>
      </w:r>
      <w:r w:rsidRPr="00115731">
        <w:rPr>
          <w:sz w:val="28"/>
          <w:szCs w:val="28"/>
        </w:rPr>
        <w:t>EDR</w:t>
      </w:r>
      <w:r w:rsidRPr="00F22D97">
        <w:rPr>
          <w:sz w:val="28"/>
          <w:szCs w:val="28"/>
          <w:lang w:val="ru-RU"/>
        </w:rPr>
        <w:t>) позволяют выявлять компьютерные атаки на конечные устройства и предоставлять необходимые метрики для реагирования специалистов по информационной безопасности.</w:t>
      </w:r>
    </w:p>
    <w:p w14:paraId="27DB342D"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Этот класс решений обычно использует специальный агент, который устанавливается на конечное устройство. В его функции входит сбор информации о действиях пользователей и программного обеспечения, обнаружение индикаторов компрометации (</w:t>
      </w:r>
      <w:r w:rsidRPr="00115731">
        <w:rPr>
          <w:sz w:val="28"/>
          <w:szCs w:val="28"/>
        </w:rPr>
        <w:t>IoC</w:t>
      </w:r>
      <w:r w:rsidRPr="00F22D97">
        <w:rPr>
          <w:sz w:val="28"/>
          <w:szCs w:val="28"/>
          <w:lang w:val="ru-RU"/>
        </w:rPr>
        <w:t>), помощь в идентификации и обнаружении скомпрометированных устройств и т. д.</w:t>
      </w:r>
    </w:p>
    <w:p w14:paraId="1F6D597F"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В зависимости от реализации решение </w:t>
      </w:r>
      <w:r w:rsidRPr="00115731">
        <w:rPr>
          <w:sz w:val="28"/>
          <w:szCs w:val="28"/>
        </w:rPr>
        <w:t>EDR</w:t>
      </w:r>
      <w:r w:rsidRPr="00F22D97">
        <w:rPr>
          <w:sz w:val="28"/>
          <w:szCs w:val="28"/>
          <w:lang w:val="ru-RU"/>
        </w:rPr>
        <w:t xml:space="preserve"> может включать в себя различные сенсорные технологии. Например, помимо агента для сбора и анализа данных, это может быть средство антивирусной защиты с поведенческим анализом, анализом индикаторов компрометации, а также автоматическим взаимодействием с </w:t>
      </w:r>
      <w:r w:rsidRPr="00115731">
        <w:rPr>
          <w:sz w:val="28"/>
          <w:szCs w:val="28"/>
        </w:rPr>
        <w:t>SIEM</w:t>
      </w:r>
      <w:r w:rsidRPr="00F22D97">
        <w:rPr>
          <w:sz w:val="28"/>
          <w:szCs w:val="28"/>
          <w:lang w:val="ru-RU"/>
        </w:rPr>
        <w:t xml:space="preserve">-системами и системами класса </w:t>
      </w:r>
      <w:r w:rsidRPr="00115731">
        <w:rPr>
          <w:sz w:val="28"/>
          <w:szCs w:val="28"/>
        </w:rPr>
        <w:t>Threat</w:t>
      </w:r>
      <w:r w:rsidRPr="00F22D97">
        <w:rPr>
          <w:sz w:val="28"/>
          <w:szCs w:val="28"/>
          <w:lang w:val="ru-RU"/>
        </w:rPr>
        <w:t xml:space="preserve"> </w:t>
      </w:r>
      <w:r w:rsidRPr="00115731">
        <w:rPr>
          <w:sz w:val="28"/>
          <w:szCs w:val="28"/>
        </w:rPr>
        <w:t>Intelligence</w:t>
      </w:r>
      <w:r w:rsidRPr="00F22D97">
        <w:rPr>
          <w:sz w:val="28"/>
          <w:szCs w:val="28"/>
          <w:lang w:val="ru-RU"/>
        </w:rPr>
        <w:t xml:space="preserve"> для обогащения данных об угрозах и</w:t>
      </w:r>
      <w:del w:id="31" w:author="root" w:date="2022-05-29T22:00:00Z">
        <w:r w:rsidRPr="00F22D97" w:rsidDel="008900C1">
          <w:rPr>
            <w:sz w:val="28"/>
            <w:szCs w:val="28"/>
            <w:lang w:val="ru-RU"/>
          </w:rPr>
          <w:delText xml:space="preserve"> </w:delText>
        </w:r>
      </w:del>
      <w:r w:rsidRPr="00F22D97">
        <w:rPr>
          <w:sz w:val="28"/>
          <w:szCs w:val="28"/>
          <w:lang w:val="ru-RU"/>
        </w:rPr>
        <w:t>, совместно с другими системами дают специалистам по информационной безопасности более полную картину произошедшего для проведения качественного расследования.</w:t>
      </w:r>
    </w:p>
    <w:p w14:paraId="410F2AFD"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Вся собранная информация способствует расследованию компьютерных инцидентов. Использование решений класса </w:t>
      </w:r>
      <w:r w:rsidRPr="00115731">
        <w:rPr>
          <w:sz w:val="28"/>
          <w:szCs w:val="28"/>
        </w:rPr>
        <w:t>EDR</w:t>
      </w:r>
      <w:r w:rsidRPr="00F22D97">
        <w:rPr>
          <w:sz w:val="28"/>
          <w:szCs w:val="28"/>
          <w:lang w:val="ru-RU"/>
        </w:rPr>
        <w:t xml:space="preserve"> позволяет организациям выявлять изощренные угрозы, направленные на обход традиционных средств защиты на конечных точках.</w:t>
      </w:r>
    </w:p>
    <w:p w14:paraId="7DF0FB2E" w14:textId="77777777" w:rsidR="00F22D97" w:rsidRPr="00F22D97" w:rsidRDefault="00F22D97" w:rsidP="00F22D97">
      <w:pPr>
        <w:spacing w:line="360" w:lineRule="auto"/>
        <w:ind w:firstLine="709"/>
        <w:jc w:val="both"/>
        <w:rPr>
          <w:b/>
          <w:color w:val="000000" w:themeColor="text1"/>
          <w:sz w:val="28"/>
          <w:szCs w:val="28"/>
          <w:lang w:val="ru-RU"/>
        </w:rPr>
      </w:pPr>
      <w:r w:rsidRPr="00F22D97">
        <w:rPr>
          <w:b/>
          <w:color w:val="000000" w:themeColor="text1"/>
          <w:sz w:val="28"/>
          <w:szCs w:val="28"/>
          <w:lang w:val="ru-RU"/>
        </w:rPr>
        <w:t>Система анализа сетевого трафика нового поколения (</w:t>
      </w:r>
      <w:r w:rsidRPr="00CF4F50">
        <w:rPr>
          <w:b/>
          <w:color w:val="000000" w:themeColor="text1"/>
          <w:sz w:val="28"/>
          <w:szCs w:val="28"/>
        </w:rPr>
        <w:t>NDR</w:t>
      </w:r>
      <w:r w:rsidRPr="00F22D97">
        <w:rPr>
          <w:b/>
          <w:color w:val="000000" w:themeColor="text1"/>
          <w:sz w:val="28"/>
          <w:szCs w:val="28"/>
          <w:lang w:val="ru-RU"/>
        </w:rPr>
        <w:t>)</w:t>
      </w:r>
    </w:p>
    <w:p w14:paraId="20E11AA9" w14:textId="77777777" w:rsidR="00F22D97" w:rsidRDefault="00F22D97" w:rsidP="00F22D97">
      <w:pPr>
        <w:spacing w:line="360" w:lineRule="auto"/>
        <w:ind w:firstLine="709"/>
        <w:jc w:val="both"/>
        <w:rPr>
          <w:sz w:val="28"/>
          <w:szCs w:val="28"/>
        </w:rPr>
      </w:pPr>
      <w:r w:rsidRPr="00F22D97">
        <w:rPr>
          <w:sz w:val="28"/>
          <w:szCs w:val="28"/>
          <w:lang w:val="ru-RU"/>
        </w:rPr>
        <w:t xml:space="preserve">Класс решений </w:t>
      </w:r>
      <w:r w:rsidRPr="00115731">
        <w:rPr>
          <w:sz w:val="28"/>
          <w:szCs w:val="28"/>
        </w:rPr>
        <w:t>NDR</w:t>
      </w:r>
      <w:r w:rsidRPr="00F22D97">
        <w:rPr>
          <w:sz w:val="28"/>
          <w:szCs w:val="28"/>
          <w:lang w:val="ru-RU"/>
        </w:rPr>
        <w:t xml:space="preserve"> (</w:t>
      </w:r>
      <w:r w:rsidRPr="00115731">
        <w:rPr>
          <w:sz w:val="28"/>
          <w:szCs w:val="28"/>
        </w:rPr>
        <w:t>Network</w:t>
      </w:r>
      <w:r w:rsidRPr="00F22D97">
        <w:rPr>
          <w:sz w:val="28"/>
          <w:szCs w:val="28"/>
          <w:lang w:val="ru-RU"/>
        </w:rPr>
        <w:t xml:space="preserve"> </w:t>
      </w:r>
      <w:r w:rsidRPr="00115731">
        <w:rPr>
          <w:sz w:val="28"/>
          <w:szCs w:val="28"/>
        </w:rPr>
        <w:t>Detection</w:t>
      </w:r>
      <w:r w:rsidRPr="00F22D97">
        <w:rPr>
          <w:sz w:val="28"/>
          <w:szCs w:val="28"/>
          <w:lang w:val="ru-RU"/>
        </w:rPr>
        <w:t xml:space="preserve"> &amp; </w:t>
      </w:r>
      <w:r w:rsidRPr="00115731">
        <w:rPr>
          <w:sz w:val="28"/>
          <w:szCs w:val="28"/>
        </w:rPr>
        <w:t>Response</w:t>
      </w:r>
      <w:r w:rsidRPr="00F22D97">
        <w:rPr>
          <w:sz w:val="28"/>
          <w:szCs w:val="28"/>
          <w:lang w:val="ru-RU"/>
        </w:rPr>
        <w:t xml:space="preserve">) был недавно сформирован исследовательским центром </w:t>
      </w:r>
      <w:r w:rsidRPr="00115731">
        <w:rPr>
          <w:sz w:val="28"/>
          <w:szCs w:val="28"/>
        </w:rPr>
        <w:t>Gartner</w:t>
      </w:r>
      <w:r w:rsidRPr="00F22D97">
        <w:rPr>
          <w:sz w:val="28"/>
          <w:szCs w:val="28"/>
          <w:lang w:val="ru-RU"/>
        </w:rPr>
        <w:t xml:space="preserve">. </w:t>
      </w:r>
      <w:r w:rsidRPr="00115731">
        <w:rPr>
          <w:sz w:val="28"/>
          <w:szCs w:val="28"/>
        </w:rPr>
        <w:t>Решения NDR включают следующие технологии:</w:t>
      </w:r>
    </w:p>
    <w:p w14:paraId="76C87E1D" w14:textId="77777777" w:rsidR="00F22D97" w:rsidRPr="000E0447" w:rsidRDefault="00F22D97" w:rsidP="00357AB1">
      <w:pPr>
        <w:pStyle w:val="aff0"/>
        <w:numPr>
          <w:ilvl w:val="0"/>
          <w:numId w:val="3"/>
        </w:numPr>
        <w:spacing w:line="360" w:lineRule="auto"/>
        <w:ind w:left="0" w:firstLine="709"/>
        <w:contextualSpacing/>
        <w:jc w:val="both"/>
        <w:rPr>
          <w:sz w:val="28"/>
          <w:szCs w:val="28"/>
        </w:rPr>
      </w:pPr>
      <w:r w:rsidRPr="000E0447">
        <w:rPr>
          <w:sz w:val="28"/>
          <w:szCs w:val="28"/>
        </w:rPr>
        <w:t>анализ сетевого трафика;</w:t>
      </w:r>
    </w:p>
    <w:p w14:paraId="049B0BA2" w14:textId="77777777" w:rsidR="00F22D97" w:rsidRPr="00F22D97" w:rsidRDefault="00F22D97" w:rsidP="00357AB1">
      <w:pPr>
        <w:pStyle w:val="aff0"/>
        <w:numPr>
          <w:ilvl w:val="0"/>
          <w:numId w:val="3"/>
        </w:numPr>
        <w:spacing w:line="360" w:lineRule="auto"/>
        <w:ind w:left="0" w:firstLine="709"/>
        <w:contextualSpacing/>
        <w:jc w:val="both"/>
        <w:rPr>
          <w:sz w:val="28"/>
          <w:szCs w:val="28"/>
          <w:lang w:val="ru-RU"/>
        </w:rPr>
      </w:pPr>
      <w:r w:rsidRPr="00F22D97">
        <w:rPr>
          <w:sz w:val="28"/>
          <w:szCs w:val="28"/>
          <w:lang w:val="ru-RU"/>
        </w:rPr>
        <w:lastRenderedPageBreak/>
        <w:t>поведенческая аналитика (машинное обучение для быстрого обнаружения, расследования и реагирования на угрозы).</w:t>
      </w:r>
    </w:p>
    <w:p w14:paraId="4B1A0B4F"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По сути, </w:t>
      </w:r>
      <w:r w:rsidRPr="000E0447">
        <w:rPr>
          <w:sz w:val="28"/>
          <w:szCs w:val="28"/>
        </w:rPr>
        <w:t>NDR</w:t>
      </w:r>
      <w:r w:rsidRPr="00F22D97">
        <w:rPr>
          <w:sz w:val="28"/>
          <w:szCs w:val="28"/>
          <w:lang w:val="ru-RU"/>
        </w:rPr>
        <w:t xml:space="preserve"> включает в себя технологии </w:t>
      </w:r>
      <w:r w:rsidRPr="000E0447">
        <w:rPr>
          <w:sz w:val="28"/>
          <w:szCs w:val="28"/>
        </w:rPr>
        <w:t>NTA</w:t>
      </w:r>
      <w:r w:rsidRPr="00F22D97">
        <w:rPr>
          <w:sz w:val="28"/>
          <w:szCs w:val="28"/>
          <w:lang w:val="ru-RU"/>
        </w:rPr>
        <w:t>, также добавляются исторические метаданные для расследования и поиска угроз, а также автоматического реагирования на угрозы за счет интеграции с различными инструментами управления ИТ и информационной безопасностью (брандмауэры, средства контроля доступа к сети и т. д.).</w:t>
      </w:r>
    </w:p>
    <w:p w14:paraId="4130BE26"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Решения </w:t>
      </w:r>
      <w:r w:rsidRPr="000E0447">
        <w:rPr>
          <w:sz w:val="28"/>
          <w:szCs w:val="28"/>
        </w:rPr>
        <w:t>NDR</w:t>
      </w:r>
      <w:r w:rsidRPr="00F22D97">
        <w:rPr>
          <w:sz w:val="28"/>
          <w:szCs w:val="28"/>
          <w:lang w:val="ru-RU"/>
        </w:rPr>
        <w:t xml:space="preserve"> обеспечивают полную видимость сети с обнаружением угроз в реальном времени, а интеграция с продуктами </w:t>
      </w:r>
      <w:r w:rsidRPr="000E0447">
        <w:rPr>
          <w:sz w:val="28"/>
          <w:szCs w:val="28"/>
        </w:rPr>
        <w:t>EDR</w:t>
      </w:r>
      <w:r w:rsidRPr="00F22D97">
        <w:rPr>
          <w:sz w:val="28"/>
          <w:szCs w:val="28"/>
          <w:lang w:val="ru-RU"/>
        </w:rPr>
        <w:t xml:space="preserve"> и </w:t>
      </w:r>
      <w:r w:rsidRPr="000E0447">
        <w:rPr>
          <w:sz w:val="28"/>
          <w:szCs w:val="28"/>
        </w:rPr>
        <w:t>SIEM</w:t>
      </w:r>
      <w:r w:rsidRPr="00F22D97">
        <w:rPr>
          <w:sz w:val="28"/>
          <w:szCs w:val="28"/>
          <w:lang w:val="ru-RU"/>
        </w:rPr>
        <w:t xml:space="preserve"> обеспечивает дополнительную, более точную корреляцию данных для обнаружения инцидентов. </w:t>
      </w:r>
    </w:p>
    <w:p w14:paraId="05FB9997" w14:textId="77777777" w:rsidR="00F22D97" w:rsidRPr="00F22D97" w:rsidRDefault="00F22D97" w:rsidP="00F22D97">
      <w:pPr>
        <w:spacing w:line="360" w:lineRule="auto"/>
        <w:ind w:firstLine="709"/>
        <w:jc w:val="both"/>
        <w:rPr>
          <w:sz w:val="28"/>
          <w:szCs w:val="28"/>
          <w:lang w:val="ru-RU"/>
        </w:rPr>
      </w:pPr>
    </w:p>
    <w:p w14:paraId="203FEAE8" w14:textId="77777777" w:rsidR="00F22D97" w:rsidRPr="008A50A8" w:rsidRDefault="00F22D97" w:rsidP="00357AB1">
      <w:pPr>
        <w:pStyle w:val="2"/>
        <w:keepLines/>
        <w:numPr>
          <w:ilvl w:val="1"/>
          <w:numId w:val="22"/>
        </w:numPr>
        <w:spacing w:line="360" w:lineRule="auto"/>
        <w:jc w:val="both"/>
        <w:rPr>
          <w:b/>
          <w:color w:val="000000" w:themeColor="text1"/>
          <w:sz w:val="28"/>
          <w:szCs w:val="28"/>
        </w:rPr>
      </w:pPr>
      <w:bookmarkStart w:id="32" w:name="_Toc104486959"/>
      <w:r w:rsidRPr="008A50A8">
        <w:rPr>
          <w:b/>
          <w:color w:val="000000" w:themeColor="text1"/>
          <w:sz w:val="28"/>
          <w:szCs w:val="28"/>
        </w:rPr>
        <w:t>Средства анализа трафика</w:t>
      </w:r>
      <w:bookmarkEnd w:id="32"/>
    </w:p>
    <w:p w14:paraId="4F2390D6"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В терминологии системных администраторов и специалистов по информационной безопасности часто встречается понятие «анализаторы трафика». Анализатор трафика — это устройство или программа, которая перехватывает трафик, а затем анализирует его.</w:t>
      </w:r>
    </w:p>
    <w:p w14:paraId="22783151" w14:textId="77777777" w:rsidR="00F22D97" w:rsidRDefault="00F22D97" w:rsidP="00F22D97">
      <w:pPr>
        <w:spacing w:line="360" w:lineRule="auto"/>
        <w:ind w:firstLine="709"/>
        <w:jc w:val="both"/>
        <w:rPr>
          <w:sz w:val="28"/>
          <w:szCs w:val="28"/>
        </w:rPr>
      </w:pPr>
      <w:r w:rsidRPr="00F22D97">
        <w:rPr>
          <w:sz w:val="28"/>
          <w:szCs w:val="28"/>
          <w:lang w:val="ru-RU"/>
        </w:rPr>
        <w:t xml:space="preserve">Задача анализа сетевого трафика становится все более актуальной в связи с развитием и внедрением новых сетевых технологий (и, соответственно, увеличением объема данных, передаваемых по сети), а также появлением большого количества новых сетевых протоколов прикладного уровня. </w:t>
      </w:r>
      <w:r w:rsidRPr="00430133">
        <w:rPr>
          <w:sz w:val="28"/>
          <w:szCs w:val="28"/>
        </w:rPr>
        <w:t>К наиболее популярным областям практического применения относятся:</w:t>
      </w:r>
    </w:p>
    <w:p w14:paraId="7808C684" w14:textId="77777777" w:rsidR="00F22D97" w:rsidRPr="00F22D97" w:rsidRDefault="00F22D97" w:rsidP="00357AB1">
      <w:pPr>
        <w:pStyle w:val="aff0"/>
        <w:numPr>
          <w:ilvl w:val="0"/>
          <w:numId w:val="4"/>
        </w:numPr>
        <w:spacing w:line="360" w:lineRule="auto"/>
        <w:ind w:left="0" w:firstLine="709"/>
        <w:contextualSpacing/>
        <w:jc w:val="both"/>
        <w:rPr>
          <w:sz w:val="28"/>
          <w:szCs w:val="28"/>
          <w:lang w:val="ru-RU"/>
        </w:rPr>
      </w:pPr>
      <w:r w:rsidRPr="00F22D97">
        <w:rPr>
          <w:sz w:val="28"/>
          <w:szCs w:val="28"/>
          <w:lang w:val="ru-RU"/>
        </w:rPr>
        <w:t>анализ трафика для выявления проблем в сети (включая несанкционированные действия);</w:t>
      </w:r>
    </w:p>
    <w:p w14:paraId="03B4AAD8" w14:textId="77777777" w:rsidR="00F22D97" w:rsidRPr="00430133" w:rsidRDefault="00F22D97" w:rsidP="00357AB1">
      <w:pPr>
        <w:pStyle w:val="aff0"/>
        <w:numPr>
          <w:ilvl w:val="0"/>
          <w:numId w:val="4"/>
        </w:numPr>
        <w:spacing w:line="360" w:lineRule="auto"/>
        <w:ind w:left="0" w:firstLine="709"/>
        <w:contextualSpacing/>
        <w:jc w:val="both"/>
        <w:rPr>
          <w:sz w:val="28"/>
          <w:szCs w:val="28"/>
        </w:rPr>
      </w:pPr>
      <w:r w:rsidRPr="00430133">
        <w:rPr>
          <w:sz w:val="28"/>
          <w:szCs w:val="28"/>
        </w:rPr>
        <w:t xml:space="preserve">восстановление потоков данных («прослушивание»); </w:t>
      </w:r>
    </w:p>
    <w:p w14:paraId="450AE1BB" w14:textId="77777777" w:rsidR="00F22D97" w:rsidRPr="00F22D97" w:rsidRDefault="00F22D97" w:rsidP="00357AB1">
      <w:pPr>
        <w:pStyle w:val="aff0"/>
        <w:numPr>
          <w:ilvl w:val="0"/>
          <w:numId w:val="4"/>
        </w:numPr>
        <w:spacing w:line="360" w:lineRule="auto"/>
        <w:ind w:left="0" w:firstLine="709"/>
        <w:contextualSpacing/>
        <w:jc w:val="both"/>
        <w:rPr>
          <w:sz w:val="28"/>
          <w:szCs w:val="28"/>
          <w:lang w:val="ru-RU"/>
        </w:rPr>
      </w:pPr>
      <w:r w:rsidRPr="00F22D97">
        <w:rPr>
          <w:sz w:val="28"/>
          <w:szCs w:val="28"/>
          <w:lang w:val="ru-RU"/>
        </w:rPr>
        <w:t>предотвращение различных видов сетевых атак;</w:t>
      </w:r>
    </w:p>
    <w:p w14:paraId="4D82A4CA" w14:textId="77777777" w:rsidR="00F22D97" w:rsidRPr="00430133" w:rsidRDefault="00F22D97" w:rsidP="00357AB1">
      <w:pPr>
        <w:pStyle w:val="aff0"/>
        <w:numPr>
          <w:ilvl w:val="0"/>
          <w:numId w:val="4"/>
        </w:numPr>
        <w:spacing w:line="360" w:lineRule="auto"/>
        <w:ind w:left="0" w:firstLine="709"/>
        <w:contextualSpacing/>
        <w:jc w:val="both"/>
        <w:rPr>
          <w:sz w:val="28"/>
          <w:szCs w:val="28"/>
        </w:rPr>
      </w:pPr>
      <w:r w:rsidRPr="00430133">
        <w:rPr>
          <w:sz w:val="28"/>
          <w:szCs w:val="28"/>
        </w:rPr>
        <w:t xml:space="preserve">сбор статистики. </w:t>
      </w:r>
    </w:p>
    <w:p w14:paraId="27F8BBC4"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Если говорить о комплексном решении задачи анализа сетевого трафика, то в первую очередь ее следует разделить на три достаточно самостоятельных подзадачи (Рисунок 3). </w:t>
      </w:r>
    </w:p>
    <w:p w14:paraId="0C4814A4" w14:textId="77777777" w:rsidR="00F22D97" w:rsidRPr="00F22D97" w:rsidRDefault="00F22D97" w:rsidP="00F22D97">
      <w:pPr>
        <w:spacing w:line="360" w:lineRule="auto"/>
        <w:ind w:firstLine="709"/>
        <w:jc w:val="both"/>
        <w:rPr>
          <w:sz w:val="28"/>
          <w:szCs w:val="28"/>
          <w:lang w:val="ru-RU"/>
        </w:rPr>
      </w:pPr>
    </w:p>
    <w:p w14:paraId="444C812A" w14:textId="77777777" w:rsidR="00F22D97" w:rsidRDefault="00F22D97" w:rsidP="00F22D97">
      <w:pPr>
        <w:spacing w:line="360" w:lineRule="auto"/>
        <w:ind w:left="420"/>
        <w:rPr>
          <w:sz w:val="28"/>
          <w:szCs w:val="28"/>
        </w:rPr>
      </w:pPr>
      <w:r w:rsidRPr="00430133">
        <w:rPr>
          <w:noProof/>
          <w:sz w:val="28"/>
          <w:szCs w:val="28"/>
          <w:lang w:val="ru-RU"/>
        </w:rPr>
        <w:drawing>
          <wp:inline distT="0" distB="0" distL="0" distR="0" wp14:anchorId="67FDFF54" wp14:editId="16392318">
            <wp:extent cx="5724525" cy="771525"/>
            <wp:effectExtent l="76200" t="76200" r="142875" b="142875"/>
            <wp:docPr id="3" name="Рисунок 3" descr="C:\Users\shestakova.va\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stakova.va\Desktop\3.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724525" cy="77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03FAD4" w14:textId="77777777" w:rsidR="00F22D97" w:rsidRPr="00F22D97" w:rsidRDefault="00F22D97" w:rsidP="00F22D97">
      <w:pPr>
        <w:spacing w:line="360" w:lineRule="auto"/>
        <w:ind w:left="420"/>
        <w:jc w:val="center"/>
        <w:rPr>
          <w:sz w:val="24"/>
          <w:szCs w:val="24"/>
          <w:lang w:val="ru-RU"/>
        </w:rPr>
      </w:pPr>
      <w:r w:rsidRPr="00F22D97">
        <w:rPr>
          <w:sz w:val="24"/>
          <w:szCs w:val="24"/>
          <w:lang w:val="ru-RU"/>
        </w:rPr>
        <w:t>Рисунок 3 – Подзадачи системы анализа сетевого трафика</w:t>
      </w:r>
    </w:p>
    <w:p w14:paraId="21BA774D" w14:textId="77777777" w:rsidR="00F22D97" w:rsidRPr="00F22D97" w:rsidRDefault="00F22D97" w:rsidP="00F22D97">
      <w:pPr>
        <w:spacing w:line="360" w:lineRule="auto"/>
        <w:ind w:left="420"/>
        <w:rPr>
          <w:sz w:val="28"/>
          <w:szCs w:val="28"/>
          <w:lang w:val="ru-RU"/>
        </w:rPr>
      </w:pPr>
    </w:p>
    <w:p w14:paraId="097F881D" w14:textId="77777777" w:rsidR="00F22D97" w:rsidRPr="00F22D97" w:rsidRDefault="00F22D97" w:rsidP="00F22D97">
      <w:pPr>
        <w:spacing w:line="360" w:lineRule="auto"/>
        <w:ind w:left="420" w:firstLine="709"/>
        <w:jc w:val="both"/>
        <w:rPr>
          <w:sz w:val="28"/>
          <w:szCs w:val="28"/>
          <w:lang w:val="ru-RU"/>
        </w:rPr>
      </w:pPr>
      <w:r w:rsidRPr="00F22D97">
        <w:rPr>
          <w:sz w:val="28"/>
          <w:szCs w:val="28"/>
          <w:lang w:val="ru-RU"/>
        </w:rPr>
        <w:t>Перед тем, как перейти к непосредственному рассмотрению сетевых анализаторов, отметим, что есть два режима работы:</w:t>
      </w:r>
    </w:p>
    <w:p w14:paraId="7C956A6B" w14:textId="77777777" w:rsidR="00F22D97" w:rsidRPr="008A50A8" w:rsidRDefault="00F22D97" w:rsidP="00357AB1">
      <w:pPr>
        <w:pStyle w:val="aff0"/>
        <w:numPr>
          <w:ilvl w:val="0"/>
          <w:numId w:val="25"/>
        </w:numPr>
        <w:spacing w:line="360" w:lineRule="auto"/>
        <w:ind w:left="0" w:firstLine="709"/>
        <w:contextualSpacing/>
        <w:jc w:val="both"/>
        <w:rPr>
          <w:sz w:val="28"/>
          <w:szCs w:val="28"/>
        </w:rPr>
      </w:pPr>
      <w:r w:rsidRPr="008A50A8">
        <w:rPr>
          <w:sz w:val="28"/>
          <w:szCs w:val="28"/>
        </w:rPr>
        <w:t>в реальном времени;</w:t>
      </w:r>
    </w:p>
    <w:p w14:paraId="0B207952" w14:textId="77777777" w:rsidR="00F22D97" w:rsidRPr="008A50A8" w:rsidRDefault="00F22D97" w:rsidP="00357AB1">
      <w:pPr>
        <w:pStyle w:val="aff0"/>
        <w:numPr>
          <w:ilvl w:val="0"/>
          <w:numId w:val="25"/>
        </w:numPr>
        <w:spacing w:line="360" w:lineRule="auto"/>
        <w:ind w:left="0" w:firstLine="709"/>
        <w:contextualSpacing/>
        <w:jc w:val="both"/>
        <w:rPr>
          <w:sz w:val="28"/>
          <w:szCs w:val="28"/>
        </w:rPr>
      </w:pPr>
      <w:r w:rsidRPr="008A50A8">
        <w:rPr>
          <w:sz w:val="28"/>
          <w:szCs w:val="28"/>
        </w:rPr>
        <w:t>по предварительно сохраненному трафику.</w:t>
      </w:r>
    </w:p>
    <w:p w14:paraId="77DAE85F" w14:textId="77777777" w:rsidR="00F22D97" w:rsidRPr="00F22D97" w:rsidRDefault="00F22D97" w:rsidP="00F22D97">
      <w:pPr>
        <w:spacing w:line="360" w:lineRule="auto"/>
        <w:ind w:left="420" w:firstLine="709"/>
        <w:jc w:val="both"/>
        <w:rPr>
          <w:sz w:val="28"/>
          <w:szCs w:val="28"/>
          <w:lang w:val="ru-RU"/>
        </w:rPr>
      </w:pPr>
      <w:r w:rsidRPr="00F22D97">
        <w:rPr>
          <w:sz w:val="28"/>
          <w:szCs w:val="28"/>
          <w:lang w:val="ru-RU"/>
        </w:rPr>
        <w:t xml:space="preserve"> Анализ в реальном времени требует поддержки инструмента в непрерывном режиме с достаточной производительностью для анализа поступающего на вход трафика. Должна быть возможность обрабатывать потенциально бесконечный поток входных данных.</w:t>
      </w:r>
    </w:p>
    <w:p w14:paraId="24117D73" w14:textId="77777777" w:rsidR="00F22D97" w:rsidRPr="00F22D97" w:rsidRDefault="00F22D97" w:rsidP="00F22D97">
      <w:pPr>
        <w:spacing w:line="360" w:lineRule="auto"/>
        <w:ind w:left="420" w:firstLine="709"/>
        <w:jc w:val="both"/>
        <w:rPr>
          <w:sz w:val="28"/>
          <w:szCs w:val="28"/>
          <w:lang w:val="ru-RU"/>
        </w:rPr>
      </w:pPr>
      <w:r w:rsidRPr="00F22D97">
        <w:rPr>
          <w:sz w:val="28"/>
          <w:szCs w:val="28"/>
          <w:lang w:val="ru-RU"/>
        </w:rPr>
        <w:t>В случае отложенного анализа инструмент получает входные данные из файла, что позволяет более детально проанализировать сетевой маршрут по сравнению с анализом аналогичного трафика в реальном времени [9].</w:t>
      </w:r>
    </w:p>
    <w:p w14:paraId="4E065ED9" w14:textId="77777777" w:rsidR="00F22D97" w:rsidRPr="00F22D97" w:rsidRDefault="00F22D97" w:rsidP="00F22D97">
      <w:pPr>
        <w:spacing w:line="360" w:lineRule="auto"/>
        <w:ind w:firstLine="709"/>
        <w:rPr>
          <w:b/>
          <w:sz w:val="28"/>
          <w:szCs w:val="28"/>
          <w:lang w:val="ru-RU"/>
        </w:rPr>
      </w:pPr>
      <w:r w:rsidRPr="00F33894">
        <w:rPr>
          <w:b/>
          <w:sz w:val="28"/>
          <w:szCs w:val="28"/>
        </w:rPr>
        <w:t>Wireshark</w:t>
      </w:r>
    </w:p>
    <w:p w14:paraId="65717BE7" w14:textId="77777777" w:rsidR="00F22D97" w:rsidRPr="00F22D97" w:rsidRDefault="00F22D97" w:rsidP="00F22D97">
      <w:pPr>
        <w:spacing w:line="360" w:lineRule="auto"/>
        <w:ind w:firstLine="709"/>
        <w:jc w:val="both"/>
        <w:rPr>
          <w:sz w:val="28"/>
          <w:szCs w:val="28"/>
          <w:lang w:val="ru-RU"/>
        </w:rPr>
      </w:pPr>
      <w:r w:rsidRPr="00691D95">
        <w:rPr>
          <w:sz w:val="28"/>
          <w:szCs w:val="28"/>
        </w:rPr>
        <w:t>Wireshark</w:t>
      </w:r>
      <w:r w:rsidRPr="00F22D97">
        <w:rPr>
          <w:sz w:val="28"/>
          <w:szCs w:val="28"/>
          <w:lang w:val="ru-RU"/>
        </w:rPr>
        <w:t xml:space="preserve"> – это программа – анализатор сетевых протоколов, задача которого состоит в мониторинге сетевого трафика в режиме реального времени, детальном отображении принятых и отправленных пакетов данных, а также сохранении собранных данных для последующего анализа. Является одним из самых известных и распространённых инструментов в данной области [10].</w:t>
      </w:r>
    </w:p>
    <w:p w14:paraId="4DAB3B49"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Работа программы основана на классической библиотеке </w:t>
      </w:r>
      <w:r>
        <w:rPr>
          <w:sz w:val="28"/>
          <w:szCs w:val="28"/>
        </w:rPr>
        <w:t>libpcap</w:t>
      </w:r>
      <w:r w:rsidRPr="00F22D97">
        <w:rPr>
          <w:sz w:val="28"/>
          <w:szCs w:val="28"/>
          <w:lang w:val="ru-RU"/>
        </w:rPr>
        <w:t xml:space="preserve">, отвечающей за непосредственный сбор пакетов. </w:t>
      </w:r>
      <w:r w:rsidRPr="000A0077">
        <w:rPr>
          <w:sz w:val="28"/>
          <w:szCs w:val="28"/>
        </w:rPr>
        <w:t>Wireshark</w:t>
      </w:r>
      <w:r w:rsidRPr="00F22D97">
        <w:rPr>
          <w:sz w:val="28"/>
          <w:szCs w:val="28"/>
          <w:lang w:val="ru-RU"/>
        </w:rPr>
        <w:t xml:space="preserve"> осуществляет мониторинг огромного числа сетевых протоколов: </w:t>
      </w:r>
      <w:r>
        <w:rPr>
          <w:sz w:val="28"/>
          <w:szCs w:val="28"/>
        </w:rPr>
        <w:t>TCP</w:t>
      </w:r>
      <w:r w:rsidRPr="00F22D97">
        <w:rPr>
          <w:sz w:val="28"/>
          <w:szCs w:val="28"/>
          <w:lang w:val="ru-RU"/>
        </w:rPr>
        <w:t xml:space="preserve">, </w:t>
      </w:r>
      <w:r>
        <w:rPr>
          <w:sz w:val="28"/>
          <w:szCs w:val="28"/>
        </w:rPr>
        <w:t>UDP</w:t>
      </w:r>
      <w:r w:rsidRPr="00F22D97">
        <w:rPr>
          <w:sz w:val="28"/>
          <w:szCs w:val="28"/>
          <w:lang w:val="ru-RU"/>
        </w:rPr>
        <w:t xml:space="preserve">, </w:t>
      </w:r>
      <w:r>
        <w:rPr>
          <w:sz w:val="28"/>
          <w:szCs w:val="28"/>
        </w:rPr>
        <w:t>SIP</w:t>
      </w:r>
      <w:r w:rsidRPr="00F22D97">
        <w:rPr>
          <w:sz w:val="28"/>
          <w:szCs w:val="28"/>
          <w:lang w:val="ru-RU"/>
        </w:rPr>
        <w:t xml:space="preserve">, </w:t>
      </w:r>
      <w:r>
        <w:rPr>
          <w:sz w:val="28"/>
          <w:szCs w:val="28"/>
        </w:rPr>
        <w:t>RTP</w:t>
      </w:r>
      <w:r w:rsidRPr="00F22D97">
        <w:rPr>
          <w:sz w:val="28"/>
          <w:szCs w:val="28"/>
          <w:lang w:val="ru-RU"/>
        </w:rPr>
        <w:t xml:space="preserve"> и т.д. Также поддерживает такие технологии физического и канального уровней, как </w:t>
      </w:r>
      <w:r>
        <w:rPr>
          <w:sz w:val="28"/>
          <w:szCs w:val="28"/>
        </w:rPr>
        <w:t>Ethernet</w:t>
      </w:r>
      <w:r w:rsidRPr="00F22D97">
        <w:rPr>
          <w:sz w:val="28"/>
          <w:szCs w:val="28"/>
          <w:lang w:val="ru-RU"/>
        </w:rPr>
        <w:t xml:space="preserve">, </w:t>
      </w:r>
      <w:r>
        <w:rPr>
          <w:sz w:val="28"/>
          <w:szCs w:val="28"/>
        </w:rPr>
        <w:t>Token</w:t>
      </w:r>
      <w:r w:rsidRPr="00F22D97">
        <w:rPr>
          <w:sz w:val="28"/>
          <w:szCs w:val="28"/>
          <w:lang w:val="ru-RU"/>
        </w:rPr>
        <w:t xml:space="preserve"> </w:t>
      </w:r>
      <w:r>
        <w:rPr>
          <w:sz w:val="28"/>
          <w:szCs w:val="28"/>
        </w:rPr>
        <w:t>Ring</w:t>
      </w:r>
      <w:r w:rsidRPr="00F22D97">
        <w:rPr>
          <w:sz w:val="28"/>
          <w:szCs w:val="28"/>
          <w:lang w:val="ru-RU"/>
        </w:rPr>
        <w:t xml:space="preserve"> и </w:t>
      </w:r>
      <w:r>
        <w:rPr>
          <w:sz w:val="28"/>
          <w:szCs w:val="28"/>
        </w:rPr>
        <w:t>FDDI</w:t>
      </w:r>
      <w:r w:rsidRPr="00F22D97">
        <w:rPr>
          <w:sz w:val="28"/>
          <w:szCs w:val="28"/>
          <w:lang w:val="ru-RU"/>
        </w:rPr>
        <w:t xml:space="preserve">, </w:t>
      </w:r>
      <w:r>
        <w:rPr>
          <w:sz w:val="28"/>
          <w:szCs w:val="28"/>
        </w:rPr>
        <w:t>ATM</w:t>
      </w:r>
      <w:r w:rsidRPr="00F22D97">
        <w:rPr>
          <w:sz w:val="28"/>
          <w:szCs w:val="28"/>
          <w:lang w:val="ru-RU"/>
        </w:rPr>
        <w:t>.</w:t>
      </w:r>
    </w:p>
    <w:p w14:paraId="3D0E4EB7"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lastRenderedPageBreak/>
        <w:t xml:space="preserve">Непосредственно </w:t>
      </w:r>
      <w:r w:rsidRPr="000A0077">
        <w:rPr>
          <w:sz w:val="28"/>
          <w:szCs w:val="28"/>
        </w:rPr>
        <w:t>Wireshark</w:t>
      </w:r>
      <w:r w:rsidRPr="00F22D97">
        <w:rPr>
          <w:sz w:val="28"/>
          <w:szCs w:val="28"/>
          <w:lang w:val="ru-RU"/>
        </w:rPr>
        <w:t xml:space="preserve"> предоставляет графический интерфейс для проведения анализа, обеспечивая инструменты просмотра содержимого, фильтрации, группировки, построения графиков и так далее (Рисунок 4).</w:t>
      </w:r>
    </w:p>
    <w:p w14:paraId="68EE8B3C" w14:textId="77777777" w:rsidR="00F22D97" w:rsidRPr="00F22D97" w:rsidRDefault="00F22D97" w:rsidP="00F22D97">
      <w:pPr>
        <w:spacing w:line="360" w:lineRule="auto"/>
        <w:ind w:firstLine="709"/>
        <w:jc w:val="both"/>
        <w:rPr>
          <w:sz w:val="28"/>
          <w:szCs w:val="28"/>
          <w:lang w:val="ru-RU"/>
        </w:rPr>
      </w:pPr>
    </w:p>
    <w:p w14:paraId="226064F3" w14:textId="77777777" w:rsidR="00F22D97" w:rsidRDefault="00F22D97" w:rsidP="00F22D97">
      <w:pPr>
        <w:spacing w:line="360" w:lineRule="auto"/>
        <w:jc w:val="center"/>
        <w:rPr>
          <w:sz w:val="28"/>
          <w:szCs w:val="28"/>
        </w:rPr>
      </w:pPr>
      <w:r w:rsidRPr="007D42C8">
        <w:rPr>
          <w:noProof/>
          <w:sz w:val="28"/>
          <w:szCs w:val="28"/>
          <w:lang w:val="ru-RU"/>
        </w:rPr>
        <w:drawing>
          <wp:inline distT="0" distB="0" distL="0" distR="0" wp14:anchorId="29040093" wp14:editId="1996CB5D">
            <wp:extent cx="5674166" cy="3038475"/>
            <wp:effectExtent l="76200" t="76200" r="136525" b="1238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7028" cy="3040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D842F" w14:textId="77777777" w:rsidR="00F22D97" w:rsidRPr="00F22D97" w:rsidRDefault="00F22D97" w:rsidP="00F22D97">
      <w:pPr>
        <w:spacing w:line="360" w:lineRule="auto"/>
        <w:jc w:val="center"/>
        <w:rPr>
          <w:sz w:val="24"/>
          <w:szCs w:val="24"/>
          <w:lang w:val="ru-RU"/>
        </w:rPr>
      </w:pPr>
      <w:r w:rsidRPr="00F22D97">
        <w:rPr>
          <w:sz w:val="24"/>
          <w:szCs w:val="24"/>
          <w:lang w:val="ru-RU"/>
        </w:rPr>
        <w:t xml:space="preserve">Рисунок 4 – Интерфейс </w:t>
      </w:r>
      <w:r w:rsidRPr="008A50A8">
        <w:rPr>
          <w:sz w:val="24"/>
          <w:szCs w:val="24"/>
        </w:rPr>
        <w:t>Wireshark</w:t>
      </w:r>
    </w:p>
    <w:p w14:paraId="0C94EAF9" w14:textId="77777777" w:rsidR="00F22D97" w:rsidRPr="00F22D97" w:rsidRDefault="00F22D97" w:rsidP="00F22D97">
      <w:pPr>
        <w:spacing w:line="360" w:lineRule="auto"/>
        <w:jc w:val="center"/>
        <w:rPr>
          <w:sz w:val="24"/>
          <w:szCs w:val="24"/>
          <w:lang w:val="ru-RU"/>
        </w:rPr>
      </w:pPr>
    </w:p>
    <w:p w14:paraId="48071B83"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Отличительными чертами продукта можно назвать простоту установки, а также легкость и удобство использования. Также </w:t>
      </w:r>
      <w:r w:rsidRPr="007D42C8">
        <w:rPr>
          <w:sz w:val="28"/>
          <w:szCs w:val="28"/>
        </w:rPr>
        <w:t>WireShark</w:t>
      </w:r>
      <w:r w:rsidRPr="00F22D97">
        <w:rPr>
          <w:sz w:val="28"/>
          <w:szCs w:val="28"/>
          <w:lang w:val="ru-RU"/>
        </w:rPr>
        <w:t xml:space="preserve"> является бесплатным и открытым исходным кодом и без проблем работает с любым из трех самых популярных семейств операционных систем: * </w:t>
      </w:r>
      <w:r w:rsidRPr="007D42C8">
        <w:rPr>
          <w:sz w:val="28"/>
          <w:szCs w:val="28"/>
        </w:rPr>
        <w:t>NIX</w:t>
      </w:r>
      <w:r w:rsidRPr="00F22D97">
        <w:rPr>
          <w:sz w:val="28"/>
          <w:szCs w:val="28"/>
          <w:lang w:val="ru-RU"/>
        </w:rPr>
        <w:t xml:space="preserve">, </w:t>
      </w:r>
      <w:r w:rsidRPr="007D42C8">
        <w:rPr>
          <w:sz w:val="28"/>
          <w:szCs w:val="28"/>
        </w:rPr>
        <w:t>Windows</w:t>
      </w:r>
      <w:r w:rsidRPr="00F22D97">
        <w:rPr>
          <w:sz w:val="28"/>
          <w:szCs w:val="28"/>
          <w:lang w:val="ru-RU"/>
        </w:rPr>
        <w:t xml:space="preserve"> и </w:t>
      </w:r>
      <w:r w:rsidRPr="007D42C8">
        <w:rPr>
          <w:sz w:val="28"/>
          <w:szCs w:val="28"/>
        </w:rPr>
        <w:t>macOS</w:t>
      </w:r>
      <w:r w:rsidRPr="00F22D97">
        <w:rPr>
          <w:sz w:val="28"/>
          <w:szCs w:val="28"/>
          <w:lang w:val="ru-RU"/>
        </w:rPr>
        <w:t xml:space="preserve">. </w:t>
      </w:r>
    </w:p>
    <w:p w14:paraId="53B74E40" w14:textId="77777777" w:rsidR="00F22D97" w:rsidRPr="00F22D97" w:rsidRDefault="00F22D97" w:rsidP="00F22D97">
      <w:pPr>
        <w:spacing w:line="360" w:lineRule="auto"/>
        <w:ind w:firstLine="709"/>
        <w:jc w:val="both"/>
        <w:rPr>
          <w:b/>
          <w:sz w:val="28"/>
          <w:szCs w:val="28"/>
          <w:lang w:val="ru-RU"/>
        </w:rPr>
      </w:pPr>
      <w:r w:rsidRPr="00F33894">
        <w:rPr>
          <w:b/>
          <w:sz w:val="28"/>
          <w:szCs w:val="28"/>
        </w:rPr>
        <w:t>Tcpdump</w:t>
      </w:r>
    </w:p>
    <w:p w14:paraId="3A41C90A" w14:textId="77777777" w:rsidR="00F22D97" w:rsidRPr="00F22D97" w:rsidRDefault="00F22D97" w:rsidP="00F22D97">
      <w:pPr>
        <w:spacing w:line="360" w:lineRule="auto"/>
        <w:ind w:firstLine="709"/>
        <w:jc w:val="both"/>
        <w:rPr>
          <w:sz w:val="28"/>
          <w:szCs w:val="28"/>
          <w:lang w:val="ru-RU"/>
        </w:rPr>
      </w:pPr>
      <w:r>
        <w:rPr>
          <w:sz w:val="28"/>
          <w:szCs w:val="28"/>
        </w:rPr>
        <w:t>TCPdump</w:t>
      </w:r>
      <w:r w:rsidRPr="00F22D97">
        <w:rPr>
          <w:sz w:val="28"/>
          <w:szCs w:val="28"/>
          <w:lang w:val="ru-RU"/>
        </w:rPr>
        <w:t xml:space="preserve"> – утилита анализа трафика, предназначенная в первую очередь для </w:t>
      </w:r>
      <w:r>
        <w:rPr>
          <w:sz w:val="28"/>
          <w:szCs w:val="28"/>
        </w:rPr>
        <w:t>UNIX</w:t>
      </w:r>
      <w:r w:rsidRPr="00F22D97">
        <w:rPr>
          <w:sz w:val="28"/>
          <w:szCs w:val="28"/>
          <w:lang w:val="ru-RU"/>
        </w:rPr>
        <w:t xml:space="preserve"> систем, хотя имеются реализации и для </w:t>
      </w:r>
      <w:r>
        <w:rPr>
          <w:sz w:val="28"/>
          <w:szCs w:val="28"/>
        </w:rPr>
        <w:t>Windows</w:t>
      </w:r>
      <w:r w:rsidRPr="00F22D97">
        <w:rPr>
          <w:sz w:val="28"/>
          <w:szCs w:val="28"/>
          <w:lang w:val="ru-RU"/>
        </w:rPr>
        <w:t xml:space="preserve">. </w:t>
      </w:r>
      <w:r>
        <w:rPr>
          <w:sz w:val="28"/>
          <w:szCs w:val="28"/>
        </w:rPr>
        <w:t>TCPdump</w:t>
      </w:r>
      <w:r w:rsidRPr="00F22D97">
        <w:rPr>
          <w:sz w:val="28"/>
          <w:szCs w:val="28"/>
          <w:lang w:val="ru-RU"/>
        </w:rPr>
        <w:t xml:space="preserve"> основан на библиотеке </w:t>
      </w:r>
      <w:r w:rsidRPr="00161874">
        <w:rPr>
          <w:sz w:val="28"/>
          <w:szCs w:val="28"/>
        </w:rPr>
        <w:t>libpcap</w:t>
      </w:r>
      <w:r w:rsidRPr="00F22D97">
        <w:rPr>
          <w:sz w:val="28"/>
          <w:szCs w:val="28"/>
          <w:lang w:val="ru-RU"/>
        </w:rPr>
        <w:t xml:space="preserve">, поэтому, как и </w:t>
      </w:r>
      <w:r w:rsidRPr="007D42C8">
        <w:rPr>
          <w:sz w:val="28"/>
          <w:szCs w:val="28"/>
        </w:rPr>
        <w:t>WireShark</w:t>
      </w:r>
      <w:r w:rsidRPr="00F22D97">
        <w:rPr>
          <w:sz w:val="28"/>
          <w:szCs w:val="28"/>
          <w:lang w:val="ru-RU"/>
        </w:rPr>
        <w:t xml:space="preserve">, обладает теми же возможностями захвата и анализа трафика. </w:t>
      </w:r>
    </w:p>
    <w:p w14:paraId="08CA4BAB"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Работа с утилитой </w:t>
      </w:r>
      <w:r>
        <w:rPr>
          <w:sz w:val="28"/>
          <w:szCs w:val="28"/>
        </w:rPr>
        <w:t>t</w:t>
      </w:r>
      <w:r w:rsidRPr="00161874">
        <w:rPr>
          <w:sz w:val="28"/>
          <w:szCs w:val="28"/>
        </w:rPr>
        <w:t>cpdump</w:t>
      </w:r>
      <w:r w:rsidRPr="00F22D97">
        <w:rPr>
          <w:sz w:val="28"/>
          <w:szCs w:val="28"/>
          <w:lang w:val="ru-RU"/>
        </w:rPr>
        <w:t xml:space="preserve"> осуществляется благодаря использованию команд с определённым синтаксисом [17]:</w:t>
      </w:r>
    </w:p>
    <w:p w14:paraId="53C59A17" w14:textId="77777777" w:rsidR="00F22D97" w:rsidRPr="00F22D97" w:rsidRDefault="00F22D97" w:rsidP="00F22D97">
      <w:pPr>
        <w:spacing w:line="360" w:lineRule="auto"/>
        <w:ind w:firstLine="709"/>
        <w:jc w:val="both"/>
        <w:rPr>
          <w:i/>
          <w:lang w:val="ru-RU"/>
        </w:rPr>
      </w:pPr>
      <w:r w:rsidRPr="00F22D97">
        <w:rPr>
          <w:i/>
          <w:lang w:val="ru-RU"/>
        </w:rPr>
        <w:t xml:space="preserve">$ </w:t>
      </w:r>
      <w:r w:rsidRPr="00836041">
        <w:rPr>
          <w:i/>
        </w:rPr>
        <w:t>tcpdump</w:t>
      </w:r>
      <w:r w:rsidRPr="00F22D97">
        <w:rPr>
          <w:i/>
          <w:lang w:val="ru-RU"/>
        </w:rPr>
        <w:t xml:space="preserve"> &lt;опции&gt; -</w:t>
      </w:r>
      <w:r w:rsidRPr="00836041">
        <w:rPr>
          <w:i/>
        </w:rPr>
        <w:t>i</w:t>
      </w:r>
      <w:r w:rsidRPr="00F22D97">
        <w:rPr>
          <w:i/>
          <w:lang w:val="ru-RU"/>
        </w:rPr>
        <w:t xml:space="preserve"> &lt;интерфейс&gt; &lt;фильтры&gt;</w:t>
      </w:r>
    </w:p>
    <w:p w14:paraId="5EB53C52" w14:textId="77777777" w:rsidR="00F22D97" w:rsidRPr="00F22D97" w:rsidRDefault="00F22D97" w:rsidP="00F22D97">
      <w:pPr>
        <w:spacing w:line="360" w:lineRule="auto"/>
        <w:ind w:firstLine="567"/>
        <w:jc w:val="both"/>
        <w:rPr>
          <w:i/>
          <w:lang w:val="ru-RU"/>
        </w:rPr>
      </w:pPr>
      <w:r w:rsidRPr="00F22D97">
        <w:rPr>
          <w:i/>
          <w:lang w:val="ru-RU"/>
        </w:rPr>
        <w:t xml:space="preserve"> &lt;Опции&gt; – настраивают отображение и основные возможности утилиты;</w:t>
      </w:r>
    </w:p>
    <w:p w14:paraId="69D7F911" w14:textId="77777777" w:rsidR="00F22D97" w:rsidRPr="00F22D97" w:rsidRDefault="00F22D97" w:rsidP="00F22D97">
      <w:pPr>
        <w:spacing w:line="360" w:lineRule="auto"/>
        <w:ind w:firstLine="567"/>
        <w:jc w:val="both"/>
        <w:rPr>
          <w:i/>
          <w:lang w:val="ru-RU"/>
        </w:rPr>
      </w:pPr>
      <w:r w:rsidRPr="00F22D97">
        <w:rPr>
          <w:i/>
          <w:lang w:val="ru-RU"/>
        </w:rPr>
        <w:lastRenderedPageBreak/>
        <w:t>&lt;Интерфейс&gt; – сетевой интрфейс, с которого следует принимать данные;</w:t>
      </w:r>
    </w:p>
    <w:p w14:paraId="1D7AF4DE" w14:textId="77777777" w:rsidR="00F22D97" w:rsidRPr="00F22D97" w:rsidRDefault="00F22D97" w:rsidP="00F22D97">
      <w:pPr>
        <w:spacing w:line="360" w:lineRule="auto"/>
        <w:ind w:firstLine="567"/>
        <w:jc w:val="both"/>
        <w:rPr>
          <w:i/>
          <w:lang w:val="ru-RU"/>
        </w:rPr>
      </w:pPr>
    </w:p>
    <w:p w14:paraId="1110AD83" w14:textId="77777777" w:rsidR="00F22D97" w:rsidRPr="00F22D97" w:rsidRDefault="00F22D97" w:rsidP="00F22D97">
      <w:pPr>
        <w:spacing w:line="360" w:lineRule="auto"/>
        <w:ind w:firstLine="567"/>
        <w:jc w:val="both"/>
        <w:rPr>
          <w:i/>
          <w:lang w:val="ru-RU"/>
        </w:rPr>
      </w:pPr>
      <w:r w:rsidRPr="00F22D97">
        <w:rPr>
          <w:i/>
          <w:lang w:val="ru-RU"/>
        </w:rPr>
        <w:t>&lt;Фильтры&gt; – отсеивают те типы пакетов, которые не подходят под заданные пользователем параметры перехвата трафика.</w:t>
      </w:r>
    </w:p>
    <w:p w14:paraId="47DD2B4B"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 В соответствии с подходами </w:t>
      </w:r>
      <w:r>
        <w:rPr>
          <w:sz w:val="28"/>
          <w:szCs w:val="28"/>
        </w:rPr>
        <w:t>UNIX</w:t>
      </w:r>
      <w:r w:rsidRPr="00F22D97">
        <w:rPr>
          <w:sz w:val="28"/>
          <w:szCs w:val="28"/>
          <w:lang w:val="ru-RU"/>
        </w:rPr>
        <w:t>, утилита предназначена для работы из командной строки и не имеет графического интерфейса (Рисунок 5).</w:t>
      </w:r>
    </w:p>
    <w:p w14:paraId="0AD2B8A3" w14:textId="77777777" w:rsidR="00F22D97" w:rsidRPr="00F22D97" w:rsidRDefault="00F22D97" w:rsidP="00F22D97">
      <w:pPr>
        <w:spacing w:line="360" w:lineRule="auto"/>
        <w:ind w:firstLine="709"/>
        <w:jc w:val="both"/>
        <w:rPr>
          <w:sz w:val="28"/>
          <w:szCs w:val="28"/>
          <w:lang w:val="ru-RU"/>
        </w:rPr>
      </w:pPr>
    </w:p>
    <w:p w14:paraId="5101F744" w14:textId="77777777" w:rsidR="00F22D97" w:rsidRDefault="00F22D97" w:rsidP="00F22D97">
      <w:pPr>
        <w:spacing w:line="360" w:lineRule="auto"/>
        <w:jc w:val="center"/>
        <w:rPr>
          <w:sz w:val="28"/>
          <w:szCs w:val="28"/>
        </w:rPr>
      </w:pPr>
      <w:r>
        <w:rPr>
          <w:noProof/>
          <w:lang w:val="ru-RU"/>
        </w:rPr>
        <w:drawing>
          <wp:inline distT="0" distB="0" distL="0" distR="0" wp14:anchorId="49047EF5" wp14:editId="4C87647B">
            <wp:extent cx="5473065" cy="200105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6572" cy="2002338"/>
                    </a:xfrm>
                    <a:prstGeom prst="rect">
                      <a:avLst/>
                    </a:prstGeom>
                  </pic:spPr>
                </pic:pic>
              </a:graphicData>
            </a:graphic>
          </wp:inline>
        </w:drawing>
      </w:r>
    </w:p>
    <w:p w14:paraId="5377D26E" w14:textId="77777777" w:rsidR="00F22D97" w:rsidRPr="00F22D97" w:rsidRDefault="00F22D97" w:rsidP="00F22D97">
      <w:pPr>
        <w:spacing w:line="360" w:lineRule="auto"/>
        <w:jc w:val="center"/>
        <w:rPr>
          <w:sz w:val="24"/>
          <w:szCs w:val="24"/>
          <w:lang w:val="ru-RU"/>
        </w:rPr>
      </w:pPr>
      <w:r w:rsidRPr="00F22D97">
        <w:rPr>
          <w:sz w:val="24"/>
          <w:szCs w:val="24"/>
          <w:lang w:val="ru-RU"/>
        </w:rPr>
        <w:t xml:space="preserve">Рисунок 5 – вывод данных утилитой </w:t>
      </w:r>
      <w:r w:rsidRPr="004B4B47">
        <w:rPr>
          <w:sz w:val="24"/>
          <w:szCs w:val="24"/>
        </w:rPr>
        <w:t>tcpdump</w:t>
      </w:r>
    </w:p>
    <w:p w14:paraId="36D0A0ED" w14:textId="77777777" w:rsidR="00F22D97" w:rsidRPr="00F22D97" w:rsidRDefault="00F22D97" w:rsidP="00F22D97">
      <w:pPr>
        <w:spacing w:line="360" w:lineRule="auto"/>
        <w:jc w:val="center"/>
        <w:rPr>
          <w:sz w:val="24"/>
          <w:szCs w:val="24"/>
          <w:lang w:val="ru-RU"/>
        </w:rPr>
      </w:pPr>
    </w:p>
    <w:p w14:paraId="7CBA6B34"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Главным преимуществом </w:t>
      </w:r>
      <w:r>
        <w:rPr>
          <w:sz w:val="28"/>
          <w:szCs w:val="28"/>
        </w:rPr>
        <w:t>t</w:t>
      </w:r>
      <w:r w:rsidRPr="00161874">
        <w:rPr>
          <w:sz w:val="28"/>
          <w:szCs w:val="28"/>
        </w:rPr>
        <w:t>cpdump</w:t>
      </w:r>
      <w:r w:rsidRPr="00F22D97">
        <w:rPr>
          <w:sz w:val="28"/>
          <w:szCs w:val="28"/>
          <w:lang w:val="ru-RU"/>
        </w:rPr>
        <w:t xml:space="preserve"> является возможность захвата пакетных данных и их запись в файл с расширением .</w:t>
      </w:r>
      <w:r>
        <w:rPr>
          <w:sz w:val="28"/>
          <w:szCs w:val="28"/>
        </w:rPr>
        <w:t>pcap</w:t>
      </w:r>
      <w:r w:rsidRPr="00F22D97">
        <w:rPr>
          <w:sz w:val="28"/>
          <w:szCs w:val="28"/>
          <w:lang w:val="ru-RU"/>
        </w:rPr>
        <w:t xml:space="preserve"> для дальнейшего пост-анализа.</w:t>
      </w:r>
    </w:p>
    <w:p w14:paraId="16AF9232" w14:textId="77777777" w:rsidR="00F22D97" w:rsidRPr="00F22D97" w:rsidRDefault="00F22D97" w:rsidP="00F22D97">
      <w:pPr>
        <w:spacing w:line="360" w:lineRule="auto"/>
        <w:ind w:firstLine="709"/>
        <w:jc w:val="both"/>
        <w:rPr>
          <w:b/>
          <w:sz w:val="28"/>
          <w:szCs w:val="28"/>
          <w:lang w:val="ru-RU"/>
        </w:rPr>
      </w:pPr>
      <w:r w:rsidRPr="00F33894">
        <w:rPr>
          <w:b/>
          <w:sz w:val="28"/>
          <w:szCs w:val="28"/>
        </w:rPr>
        <w:t>Snort</w:t>
      </w:r>
    </w:p>
    <w:p w14:paraId="688835A5" w14:textId="77777777" w:rsidR="00F22D97" w:rsidRPr="00F22D97" w:rsidRDefault="00F22D97" w:rsidP="00F22D97">
      <w:pPr>
        <w:spacing w:line="360" w:lineRule="auto"/>
        <w:ind w:firstLine="709"/>
        <w:jc w:val="both"/>
        <w:rPr>
          <w:sz w:val="28"/>
          <w:szCs w:val="28"/>
          <w:lang w:val="ru-RU"/>
        </w:rPr>
      </w:pPr>
      <w:r w:rsidRPr="00867E0C">
        <w:rPr>
          <w:sz w:val="28"/>
          <w:szCs w:val="28"/>
        </w:rPr>
        <w:t>Snort</w:t>
      </w:r>
      <w:r w:rsidRPr="00F22D97">
        <w:rPr>
          <w:sz w:val="28"/>
          <w:szCs w:val="28"/>
          <w:lang w:val="ru-RU"/>
        </w:rPr>
        <w:t xml:space="preserve"> – это система предотвращения вторжений с открытым исходным кодом, способная выполнять анализ трафика в реальном времени и протоколирование пакетов в </w:t>
      </w:r>
      <w:r>
        <w:rPr>
          <w:sz w:val="28"/>
          <w:szCs w:val="28"/>
        </w:rPr>
        <w:t>IP</w:t>
      </w:r>
      <w:r w:rsidRPr="00F22D97">
        <w:rPr>
          <w:sz w:val="28"/>
          <w:szCs w:val="28"/>
          <w:lang w:val="ru-RU"/>
        </w:rPr>
        <w:t xml:space="preserve"> – сетях.</w:t>
      </w:r>
    </w:p>
    <w:p w14:paraId="4C7EDE98"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Эта система также предназначена для использования в </w:t>
      </w:r>
      <w:r>
        <w:rPr>
          <w:sz w:val="28"/>
          <w:szCs w:val="28"/>
        </w:rPr>
        <w:t>UNIX</w:t>
      </w:r>
      <w:r w:rsidRPr="00F22D97">
        <w:rPr>
          <w:sz w:val="28"/>
          <w:szCs w:val="28"/>
          <w:lang w:val="ru-RU"/>
        </w:rPr>
        <w:t xml:space="preserve"> и является инструментом командной строки, однако существуют другие открытые продукты, добавляющие </w:t>
      </w:r>
      <w:r>
        <w:rPr>
          <w:sz w:val="28"/>
          <w:szCs w:val="28"/>
        </w:rPr>
        <w:t>web</w:t>
      </w:r>
      <w:r w:rsidRPr="00F22D97">
        <w:rPr>
          <w:sz w:val="28"/>
          <w:szCs w:val="28"/>
          <w:lang w:val="ru-RU"/>
        </w:rPr>
        <w:t xml:space="preserve"> – интерфейс [10]. </w:t>
      </w:r>
    </w:p>
    <w:p w14:paraId="3A2E5D63" w14:textId="77777777" w:rsidR="00F22D97" w:rsidRDefault="00F22D97" w:rsidP="00F22D97">
      <w:pPr>
        <w:spacing w:line="360" w:lineRule="auto"/>
        <w:ind w:firstLine="709"/>
        <w:jc w:val="both"/>
        <w:rPr>
          <w:sz w:val="28"/>
          <w:szCs w:val="28"/>
        </w:rPr>
      </w:pPr>
      <w:r w:rsidRPr="00867E0C">
        <w:rPr>
          <w:sz w:val="28"/>
          <w:szCs w:val="28"/>
        </w:rPr>
        <w:t>Snort</w:t>
      </w:r>
      <w:r w:rsidRPr="00F22D97">
        <w:rPr>
          <w:sz w:val="28"/>
          <w:szCs w:val="28"/>
          <w:lang w:val="ru-RU"/>
        </w:rPr>
        <w:t xml:space="preserve"> постоянно следит за трафиком и способен отправлять уведомления в случае обнаружение подозрительной активности. Кроме того, система собирает статистику и позволяет строить различные отчеты. </w:t>
      </w:r>
      <w:r>
        <w:rPr>
          <w:sz w:val="28"/>
          <w:szCs w:val="28"/>
        </w:rPr>
        <w:t>На рисунке 6 приведен пример отчета.</w:t>
      </w:r>
    </w:p>
    <w:p w14:paraId="1FC17596" w14:textId="77777777" w:rsidR="00F22D97" w:rsidRDefault="00F22D97" w:rsidP="00F22D97">
      <w:pPr>
        <w:spacing w:line="360" w:lineRule="auto"/>
        <w:ind w:firstLine="709"/>
        <w:jc w:val="both"/>
        <w:rPr>
          <w:sz w:val="28"/>
          <w:szCs w:val="28"/>
        </w:rPr>
      </w:pPr>
    </w:p>
    <w:p w14:paraId="5BC8AE11" w14:textId="77777777" w:rsidR="00F22D97" w:rsidRDefault="00F22D97" w:rsidP="00F22D97">
      <w:pPr>
        <w:spacing w:line="360" w:lineRule="auto"/>
        <w:jc w:val="center"/>
        <w:rPr>
          <w:sz w:val="28"/>
          <w:szCs w:val="28"/>
        </w:rPr>
      </w:pPr>
      <w:r w:rsidRPr="00E961C5">
        <w:rPr>
          <w:noProof/>
          <w:sz w:val="28"/>
          <w:szCs w:val="28"/>
          <w:lang w:val="ru-RU"/>
        </w:rPr>
        <w:lastRenderedPageBreak/>
        <w:drawing>
          <wp:inline distT="0" distB="0" distL="0" distR="0" wp14:anchorId="0126969C" wp14:editId="406C7C92">
            <wp:extent cx="5576754" cy="2428875"/>
            <wp:effectExtent l="76200" t="76200" r="138430" b="1238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7604" cy="242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CAB351" w14:textId="77777777" w:rsidR="00F22D97" w:rsidRPr="00F22D97" w:rsidRDefault="00F22D97" w:rsidP="00F22D97">
      <w:pPr>
        <w:spacing w:line="360" w:lineRule="auto"/>
        <w:jc w:val="center"/>
        <w:rPr>
          <w:sz w:val="24"/>
          <w:szCs w:val="24"/>
          <w:lang w:val="ru-RU"/>
        </w:rPr>
      </w:pPr>
      <w:r w:rsidRPr="00F22D97">
        <w:rPr>
          <w:sz w:val="24"/>
          <w:szCs w:val="24"/>
          <w:lang w:val="ru-RU"/>
        </w:rPr>
        <w:t>Рисунок 6 – Отчет об активности сети (</w:t>
      </w:r>
      <w:r w:rsidRPr="004B4B47">
        <w:rPr>
          <w:sz w:val="24"/>
          <w:szCs w:val="24"/>
        </w:rPr>
        <w:t>Snort</w:t>
      </w:r>
      <w:r w:rsidRPr="00F22D97">
        <w:rPr>
          <w:sz w:val="24"/>
          <w:szCs w:val="24"/>
          <w:lang w:val="ru-RU"/>
        </w:rPr>
        <w:t>)</w:t>
      </w:r>
    </w:p>
    <w:p w14:paraId="474E0EE8" w14:textId="77777777" w:rsidR="00F22D97" w:rsidRPr="00F22D97" w:rsidRDefault="00F22D97" w:rsidP="00F22D97">
      <w:pPr>
        <w:spacing w:line="360" w:lineRule="auto"/>
        <w:jc w:val="center"/>
        <w:rPr>
          <w:sz w:val="24"/>
          <w:szCs w:val="24"/>
          <w:lang w:val="ru-RU"/>
        </w:rPr>
      </w:pPr>
    </w:p>
    <w:p w14:paraId="189EA403" w14:textId="77777777" w:rsidR="00F22D97" w:rsidRPr="00F22D97" w:rsidRDefault="00F22D97" w:rsidP="00F22D97">
      <w:pPr>
        <w:spacing w:line="360" w:lineRule="auto"/>
        <w:ind w:firstLine="709"/>
        <w:jc w:val="both"/>
        <w:rPr>
          <w:b/>
          <w:sz w:val="28"/>
          <w:szCs w:val="28"/>
          <w:lang w:val="ru-RU"/>
        </w:rPr>
      </w:pPr>
      <w:r w:rsidRPr="00F33894">
        <w:rPr>
          <w:b/>
          <w:sz w:val="28"/>
          <w:szCs w:val="28"/>
        </w:rPr>
        <w:t>Brim</w:t>
      </w:r>
    </w:p>
    <w:p w14:paraId="1906D6BE"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Утилита </w:t>
      </w:r>
      <w:r w:rsidRPr="00836041">
        <w:rPr>
          <w:sz w:val="28"/>
          <w:szCs w:val="28"/>
        </w:rPr>
        <w:t>Brim</w:t>
      </w:r>
      <w:r w:rsidRPr="00F22D97">
        <w:rPr>
          <w:sz w:val="28"/>
          <w:szCs w:val="28"/>
          <w:lang w:val="ru-RU"/>
        </w:rPr>
        <w:t xml:space="preserve"> выглядит как настольное приложение и состоит из набора следующих подсистем: фреймворка </w:t>
      </w:r>
      <w:r w:rsidRPr="00836041">
        <w:rPr>
          <w:sz w:val="28"/>
          <w:szCs w:val="28"/>
        </w:rPr>
        <w:t>Zeek</w:t>
      </w:r>
      <w:r w:rsidRPr="00F22D97">
        <w:rPr>
          <w:sz w:val="28"/>
          <w:szCs w:val="28"/>
          <w:lang w:val="ru-RU"/>
        </w:rPr>
        <w:t xml:space="preserve">, системы обнаружения атак </w:t>
      </w:r>
      <w:r w:rsidRPr="00836041">
        <w:rPr>
          <w:sz w:val="28"/>
          <w:szCs w:val="28"/>
        </w:rPr>
        <w:t>Suricata</w:t>
      </w:r>
      <w:r w:rsidRPr="00F22D97">
        <w:rPr>
          <w:sz w:val="28"/>
          <w:szCs w:val="28"/>
          <w:lang w:val="ru-RU"/>
        </w:rPr>
        <w:t xml:space="preserve">, поисковой системы </w:t>
      </w:r>
      <w:r w:rsidRPr="00836041">
        <w:rPr>
          <w:sz w:val="28"/>
          <w:szCs w:val="28"/>
        </w:rPr>
        <w:t>Zed</w:t>
      </w:r>
      <w:r w:rsidRPr="00F22D97">
        <w:rPr>
          <w:sz w:val="28"/>
          <w:szCs w:val="28"/>
          <w:lang w:val="ru-RU"/>
        </w:rPr>
        <w:t xml:space="preserve"> и графического пользовательского интерфейса на основе </w:t>
      </w:r>
      <w:r>
        <w:rPr>
          <w:sz w:val="28"/>
          <w:szCs w:val="28"/>
        </w:rPr>
        <w:t>Electron</w:t>
      </w:r>
      <w:r w:rsidRPr="00F22D97">
        <w:rPr>
          <w:sz w:val="28"/>
          <w:szCs w:val="28"/>
          <w:lang w:val="ru-RU"/>
        </w:rPr>
        <w:t xml:space="preserve"> и </w:t>
      </w:r>
      <w:r>
        <w:rPr>
          <w:sz w:val="28"/>
          <w:szCs w:val="28"/>
        </w:rPr>
        <w:t>React</w:t>
      </w:r>
      <w:r w:rsidRPr="00F22D97">
        <w:rPr>
          <w:sz w:val="28"/>
          <w:szCs w:val="28"/>
          <w:lang w:val="ru-RU"/>
        </w:rPr>
        <w:t xml:space="preserve"> (Рисунок 7).</w:t>
      </w:r>
    </w:p>
    <w:p w14:paraId="3668EDB9" w14:textId="77777777" w:rsidR="00F22D97" w:rsidRPr="00F22D97" w:rsidRDefault="00F22D97" w:rsidP="00F22D97">
      <w:pPr>
        <w:spacing w:line="360" w:lineRule="auto"/>
        <w:ind w:firstLine="709"/>
        <w:jc w:val="both"/>
        <w:rPr>
          <w:sz w:val="28"/>
          <w:szCs w:val="28"/>
          <w:lang w:val="ru-RU"/>
        </w:rPr>
      </w:pPr>
    </w:p>
    <w:p w14:paraId="72749C9C" w14:textId="77777777" w:rsidR="00F22D97" w:rsidRDefault="00F22D97" w:rsidP="00F22D97">
      <w:pPr>
        <w:spacing w:line="360" w:lineRule="auto"/>
        <w:jc w:val="center"/>
        <w:rPr>
          <w:sz w:val="28"/>
          <w:szCs w:val="28"/>
        </w:rPr>
      </w:pPr>
      <w:r w:rsidRPr="00B37E20">
        <w:rPr>
          <w:noProof/>
          <w:sz w:val="28"/>
          <w:szCs w:val="28"/>
          <w:lang w:val="ru-RU"/>
        </w:rPr>
        <w:drawing>
          <wp:inline distT="0" distB="0" distL="0" distR="0" wp14:anchorId="1CF3B2BA" wp14:editId="4C1C45AA">
            <wp:extent cx="5054549" cy="2705100"/>
            <wp:effectExtent l="76200" t="76200" r="127635" b="133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061" cy="2711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A8F4AB" w14:textId="77777777" w:rsidR="00F22D97" w:rsidRPr="00F22D97" w:rsidRDefault="00F22D97" w:rsidP="00F22D97">
      <w:pPr>
        <w:spacing w:line="360" w:lineRule="auto"/>
        <w:ind w:firstLine="709"/>
        <w:jc w:val="center"/>
        <w:rPr>
          <w:sz w:val="24"/>
          <w:szCs w:val="24"/>
          <w:lang w:val="ru-RU"/>
        </w:rPr>
      </w:pPr>
      <w:r w:rsidRPr="00F22D97">
        <w:rPr>
          <w:sz w:val="24"/>
          <w:szCs w:val="24"/>
          <w:lang w:val="ru-RU"/>
        </w:rPr>
        <w:t xml:space="preserve">Рисунок 7 – Интерфейс утилиты </w:t>
      </w:r>
      <w:r w:rsidRPr="004B4B47">
        <w:rPr>
          <w:sz w:val="24"/>
          <w:szCs w:val="24"/>
        </w:rPr>
        <w:t>Brim</w:t>
      </w:r>
    </w:p>
    <w:p w14:paraId="32BF48D2" w14:textId="77777777" w:rsidR="00F22D97" w:rsidRPr="00F22D97" w:rsidRDefault="00F22D97" w:rsidP="00F22D97">
      <w:pPr>
        <w:spacing w:line="360" w:lineRule="auto"/>
        <w:ind w:firstLine="709"/>
        <w:jc w:val="center"/>
        <w:rPr>
          <w:sz w:val="28"/>
          <w:szCs w:val="28"/>
          <w:lang w:val="ru-RU"/>
        </w:rPr>
      </w:pPr>
    </w:p>
    <w:p w14:paraId="6F596E23"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lastRenderedPageBreak/>
        <w:t>Сочетая в себе сильные стороны вышеперечисленных подсистем, инструмент позволяет быстро анализировать сетевой трафик с целью анализа его безопасности [2].</w:t>
      </w:r>
    </w:p>
    <w:p w14:paraId="54E32A5A" w14:textId="77777777" w:rsidR="00F22D97" w:rsidRPr="00F22D97" w:rsidRDefault="00F22D97" w:rsidP="00F22D97">
      <w:pPr>
        <w:spacing w:line="360" w:lineRule="auto"/>
        <w:ind w:firstLine="709"/>
        <w:jc w:val="both"/>
        <w:rPr>
          <w:sz w:val="28"/>
          <w:szCs w:val="28"/>
          <w:lang w:val="ru-RU"/>
        </w:rPr>
      </w:pPr>
    </w:p>
    <w:p w14:paraId="29DC9F6E" w14:textId="77777777" w:rsidR="00F22D97" w:rsidRPr="004B4B47" w:rsidRDefault="00F22D97" w:rsidP="00357AB1">
      <w:pPr>
        <w:pStyle w:val="2"/>
        <w:keepLines/>
        <w:numPr>
          <w:ilvl w:val="1"/>
          <w:numId w:val="22"/>
        </w:numPr>
        <w:spacing w:line="360" w:lineRule="auto"/>
        <w:jc w:val="both"/>
        <w:rPr>
          <w:b/>
          <w:color w:val="000000" w:themeColor="text1"/>
          <w:sz w:val="28"/>
          <w:szCs w:val="28"/>
        </w:rPr>
      </w:pPr>
      <w:bookmarkStart w:id="33" w:name="_Toc104486960"/>
      <w:r w:rsidRPr="004B4B47">
        <w:rPr>
          <w:b/>
          <w:color w:val="000000" w:themeColor="text1"/>
          <w:sz w:val="28"/>
          <w:szCs w:val="28"/>
        </w:rPr>
        <w:t>Packetbeat инструмент анализа трафика</w:t>
      </w:r>
      <w:bookmarkEnd w:id="33"/>
    </w:p>
    <w:p w14:paraId="0FDD058C" w14:textId="77777777" w:rsidR="00F22D97" w:rsidRPr="00F22D97" w:rsidRDefault="00F22D97" w:rsidP="00F22D97">
      <w:pPr>
        <w:spacing w:line="360" w:lineRule="auto"/>
        <w:ind w:firstLine="709"/>
        <w:jc w:val="both"/>
        <w:rPr>
          <w:sz w:val="28"/>
          <w:szCs w:val="28"/>
          <w:lang w:val="ru-RU"/>
        </w:rPr>
      </w:pPr>
      <w:r w:rsidRPr="0015725F">
        <w:rPr>
          <w:sz w:val="28"/>
          <w:szCs w:val="28"/>
        </w:rPr>
        <w:t>Packetbeat</w:t>
      </w:r>
      <w:r w:rsidRPr="00F22D97">
        <w:rPr>
          <w:sz w:val="28"/>
          <w:szCs w:val="28"/>
          <w:lang w:val="ru-RU"/>
        </w:rPr>
        <w:t xml:space="preserve"> — это анализатор сетевых пакетов в режиме реального времени, который можно использовать с </w:t>
      </w:r>
      <w:r w:rsidRPr="0015725F">
        <w:rPr>
          <w:sz w:val="28"/>
          <w:szCs w:val="28"/>
        </w:rPr>
        <w:t>Elasticsearch</w:t>
      </w:r>
      <w:r w:rsidRPr="00F22D97">
        <w:rPr>
          <w:sz w:val="28"/>
          <w:szCs w:val="28"/>
          <w:lang w:val="ru-RU"/>
        </w:rPr>
        <w:t xml:space="preserve"> для обеспечения системы мониторинга приложений и анализа производительности.</w:t>
      </w:r>
    </w:p>
    <w:p w14:paraId="2D2A8362"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После установки </w:t>
      </w:r>
      <w:r w:rsidRPr="0015725F">
        <w:rPr>
          <w:sz w:val="28"/>
          <w:szCs w:val="28"/>
        </w:rPr>
        <w:t>Packetbeat</w:t>
      </w:r>
      <w:r w:rsidRPr="00F22D97">
        <w:rPr>
          <w:sz w:val="28"/>
          <w:szCs w:val="28"/>
          <w:lang w:val="ru-RU"/>
        </w:rPr>
        <w:t xml:space="preserve"> в клиентской системе служба начнет собирать и передавать все сетевые данные, которые можно использовать для анализа аномального сетевого трафика. Данные, собранные </w:t>
      </w:r>
      <w:r w:rsidRPr="0015725F">
        <w:rPr>
          <w:sz w:val="28"/>
          <w:szCs w:val="28"/>
        </w:rPr>
        <w:t>Packetbeat</w:t>
      </w:r>
      <w:r w:rsidRPr="00F22D97">
        <w:rPr>
          <w:sz w:val="28"/>
          <w:szCs w:val="28"/>
          <w:lang w:val="ru-RU"/>
        </w:rPr>
        <w:t>, показывают все пользовательские события в выбранной сети. Это полезно для обнаружения вторжения между внутренней и внешней сетью.</w:t>
      </w:r>
    </w:p>
    <w:p w14:paraId="52FF10EE"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Существует множество доступных инструментов анализа пакетов, каждый из которых имеет свои преимущества и недостатки при устранении неполадок в сети. Среди них продукт с открытым исходным кодом, интегрированный в стек </w:t>
      </w:r>
      <w:r w:rsidRPr="00D92C40">
        <w:rPr>
          <w:sz w:val="28"/>
          <w:szCs w:val="28"/>
        </w:rPr>
        <w:t>ELK</w:t>
      </w:r>
      <w:r w:rsidRPr="00F22D97">
        <w:rPr>
          <w:sz w:val="28"/>
          <w:szCs w:val="28"/>
          <w:lang w:val="ru-RU"/>
        </w:rPr>
        <w:t xml:space="preserve">. </w:t>
      </w:r>
      <w:r w:rsidRPr="00D92C40">
        <w:rPr>
          <w:sz w:val="28"/>
          <w:szCs w:val="28"/>
        </w:rPr>
        <w:t>ELK</w:t>
      </w:r>
      <w:r w:rsidRPr="00F22D97">
        <w:rPr>
          <w:sz w:val="28"/>
          <w:szCs w:val="28"/>
          <w:lang w:val="ru-RU"/>
        </w:rPr>
        <w:t xml:space="preserve"> — это комбинация трех разных сервисов, таких как </w:t>
      </w:r>
      <w:r w:rsidRPr="00D92C40">
        <w:rPr>
          <w:sz w:val="28"/>
          <w:szCs w:val="28"/>
        </w:rPr>
        <w:t>Elasticsearch</w:t>
      </w:r>
      <w:r w:rsidRPr="00F22D97">
        <w:rPr>
          <w:sz w:val="28"/>
          <w:szCs w:val="28"/>
          <w:lang w:val="ru-RU"/>
        </w:rPr>
        <w:t xml:space="preserve">, </w:t>
      </w:r>
      <w:r w:rsidRPr="00D92C40">
        <w:rPr>
          <w:sz w:val="28"/>
          <w:szCs w:val="28"/>
        </w:rPr>
        <w:t>Logstash</w:t>
      </w:r>
      <w:r w:rsidRPr="00F22D97">
        <w:rPr>
          <w:sz w:val="28"/>
          <w:szCs w:val="28"/>
          <w:lang w:val="ru-RU"/>
        </w:rPr>
        <w:t xml:space="preserve"> и </w:t>
      </w:r>
      <w:r w:rsidRPr="00D92C40">
        <w:rPr>
          <w:sz w:val="28"/>
          <w:szCs w:val="28"/>
        </w:rPr>
        <w:t>Kibana</w:t>
      </w:r>
      <w:r w:rsidRPr="00F22D97">
        <w:rPr>
          <w:sz w:val="28"/>
          <w:szCs w:val="28"/>
          <w:lang w:val="ru-RU"/>
        </w:rPr>
        <w:t>.</w:t>
      </w:r>
    </w:p>
    <w:p w14:paraId="1E395B7F"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Объединенные и используемые вместе, они образуют инструмент анализа данных в реальном времени, который предоставляет надежную информацию из любого типа структурированных и неструктурированных источников данных.</w:t>
      </w:r>
    </w:p>
    <w:p w14:paraId="1977D33B" w14:textId="77777777" w:rsidR="00F22D97" w:rsidRPr="00F22D97" w:rsidRDefault="00F22D97" w:rsidP="00F22D97">
      <w:pPr>
        <w:spacing w:line="360" w:lineRule="auto"/>
        <w:ind w:firstLine="709"/>
        <w:jc w:val="both"/>
        <w:rPr>
          <w:sz w:val="28"/>
          <w:szCs w:val="28"/>
          <w:lang w:val="ru-RU"/>
        </w:rPr>
      </w:pPr>
      <w:r w:rsidRPr="00D92C40">
        <w:rPr>
          <w:sz w:val="28"/>
          <w:szCs w:val="28"/>
        </w:rPr>
        <w:t>Elasticsearch</w:t>
      </w:r>
      <w:r w:rsidRPr="00F22D97">
        <w:rPr>
          <w:sz w:val="28"/>
          <w:szCs w:val="28"/>
          <w:lang w:val="ru-RU"/>
        </w:rPr>
        <w:t xml:space="preserve"> похож на базу данных и поисковую систему, которая может хранить много данных. </w:t>
      </w:r>
      <w:r w:rsidRPr="00D92C40">
        <w:rPr>
          <w:sz w:val="28"/>
          <w:szCs w:val="28"/>
        </w:rPr>
        <w:t>Logstash</w:t>
      </w:r>
      <w:r w:rsidRPr="00F22D97">
        <w:rPr>
          <w:sz w:val="28"/>
          <w:szCs w:val="28"/>
          <w:lang w:val="ru-RU"/>
        </w:rPr>
        <w:t xml:space="preserve"> используется для обработки данных, отправки событий и журналов в </w:t>
      </w:r>
      <w:r w:rsidRPr="00D92C40">
        <w:rPr>
          <w:sz w:val="28"/>
          <w:szCs w:val="28"/>
        </w:rPr>
        <w:t>Elasticsearch</w:t>
      </w:r>
      <w:r w:rsidRPr="00F22D97">
        <w:rPr>
          <w:sz w:val="28"/>
          <w:szCs w:val="28"/>
          <w:lang w:val="ru-RU"/>
        </w:rPr>
        <w:t xml:space="preserve">. </w:t>
      </w:r>
      <w:r w:rsidRPr="00D92C40">
        <w:rPr>
          <w:sz w:val="28"/>
          <w:szCs w:val="28"/>
        </w:rPr>
        <w:t>Kibana</w:t>
      </w:r>
      <w:r w:rsidRPr="00F22D97">
        <w:rPr>
          <w:sz w:val="28"/>
          <w:szCs w:val="28"/>
          <w:lang w:val="ru-RU"/>
        </w:rPr>
        <w:t xml:space="preserve"> работает с данными </w:t>
      </w:r>
      <w:r w:rsidRPr="00D92C40">
        <w:rPr>
          <w:sz w:val="28"/>
          <w:szCs w:val="28"/>
        </w:rPr>
        <w:t>Elasticsearch</w:t>
      </w:r>
      <w:r w:rsidRPr="00F22D97">
        <w:rPr>
          <w:sz w:val="28"/>
          <w:szCs w:val="28"/>
          <w:lang w:val="ru-RU"/>
        </w:rPr>
        <w:t xml:space="preserve">, этот сервис может быть полезен для визуализации данных.С помощью </w:t>
      </w:r>
      <w:r w:rsidRPr="00D92C40">
        <w:rPr>
          <w:sz w:val="28"/>
          <w:szCs w:val="28"/>
        </w:rPr>
        <w:t>ELK</w:t>
      </w:r>
      <w:r w:rsidRPr="00F22D97">
        <w:rPr>
          <w:sz w:val="28"/>
          <w:szCs w:val="28"/>
          <w:lang w:val="ru-RU"/>
        </w:rPr>
        <w:t xml:space="preserve"> вы можете настраивать информационные панели </w:t>
      </w:r>
      <w:r w:rsidRPr="00D92C40">
        <w:rPr>
          <w:sz w:val="28"/>
          <w:szCs w:val="28"/>
        </w:rPr>
        <w:t>Kibana</w:t>
      </w:r>
      <w:r w:rsidRPr="00F22D97">
        <w:rPr>
          <w:sz w:val="28"/>
          <w:szCs w:val="28"/>
          <w:lang w:val="ru-RU"/>
        </w:rPr>
        <w:t xml:space="preserve"> в соответствии со своими потребностями и создавать новые шаблоны индексов.</w:t>
      </w:r>
    </w:p>
    <w:p w14:paraId="24EF4BD6"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Сервисы </w:t>
      </w:r>
      <w:r w:rsidRPr="00D92C40">
        <w:rPr>
          <w:sz w:val="28"/>
          <w:szCs w:val="28"/>
        </w:rPr>
        <w:t>Beats</w:t>
      </w:r>
      <w:r w:rsidRPr="00F22D97">
        <w:rPr>
          <w:sz w:val="28"/>
          <w:szCs w:val="28"/>
          <w:lang w:val="ru-RU"/>
        </w:rPr>
        <w:t xml:space="preserve"> — это поставщики данных с открытым исходным кодом, которые можно установить в качестве агентов в клиентской системе для сбора </w:t>
      </w:r>
      <w:r w:rsidRPr="00F22D97">
        <w:rPr>
          <w:sz w:val="28"/>
          <w:szCs w:val="28"/>
          <w:lang w:val="ru-RU"/>
        </w:rPr>
        <w:lastRenderedPageBreak/>
        <w:t xml:space="preserve">журналов и отправки данных непосредственно в </w:t>
      </w:r>
      <w:r w:rsidRPr="00D92C40">
        <w:rPr>
          <w:sz w:val="28"/>
          <w:szCs w:val="28"/>
        </w:rPr>
        <w:t>Elasticsearch</w:t>
      </w:r>
      <w:r w:rsidRPr="00F22D97">
        <w:rPr>
          <w:sz w:val="28"/>
          <w:szCs w:val="28"/>
          <w:lang w:val="ru-RU"/>
        </w:rPr>
        <w:t xml:space="preserve"> или для передачи через </w:t>
      </w:r>
      <w:r w:rsidRPr="00D92C40">
        <w:rPr>
          <w:sz w:val="28"/>
          <w:szCs w:val="28"/>
        </w:rPr>
        <w:t>Logstash</w:t>
      </w:r>
      <w:r w:rsidRPr="00F22D97">
        <w:rPr>
          <w:sz w:val="28"/>
          <w:szCs w:val="28"/>
          <w:lang w:val="ru-RU"/>
        </w:rPr>
        <w:t xml:space="preserve"> в </w:t>
      </w:r>
      <w:r w:rsidRPr="00D92C40">
        <w:rPr>
          <w:sz w:val="28"/>
          <w:szCs w:val="28"/>
        </w:rPr>
        <w:t>Elasticsearch</w:t>
      </w:r>
      <w:r w:rsidRPr="00F22D97">
        <w:rPr>
          <w:sz w:val="28"/>
          <w:szCs w:val="28"/>
          <w:lang w:val="ru-RU"/>
        </w:rPr>
        <w:t xml:space="preserve">. По сути, существует 5 типов сервисов </w:t>
      </w:r>
      <w:r w:rsidRPr="00D92C40">
        <w:rPr>
          <w:sz w:val="28"/>
          <w:szCs w:val="28"/>
        </w:rPr>
        <w:t>Beats</w:t>
      </w:r>
      <w:r w:rsidRPr="00F22D97">
        <w:rPr>
          <w:sz w:val="28"/>
          <w:szCs w:val="28"/>
          <w:lang w:val="ru-RU"/>
        </w:rPr>
        <w:t>, необходимых для сбора журналов [13]:</w:t>
      </w:r>
    </w:p>
    <w:p w14:paraId="0B3D1C93" w14:textId="77777777" w:rsidR="00F22D97" w:rsidRPr="00D92C40" w:rsidRDefault="00F22D97" w:rsidP="00357AB1">
      <w:pPr>
        <w:pStyle w:val="aff0"/>
        <w:numPr>
          <w:ilvl w:val="0"/>
          <w:numId w:val="5"/>
        </w:numPr>
        <w:spacing w:line="360" w:lineRule="auto"/>
        <w:ind w:left="0" w:firstLine="709"/>
        <w:contextualSpacing/>
        <w:jc w:val="both"/>
        <w:rPr>
          <w:sz w:val="28"/>
          <w:szCs w:val="28"/>
        </w:rPr>
      </w:pPr>
      <w:r w:rsidRPr="00D92C40">
        <w:rPr>
          <w:sz w:val="28"/>
          <w:szCs w:val="28"/>
        </w:rPr>
        <w:t>Packetbeat</w:t>
      </w:r>
      <w:r w:rsidRPr="00F22D97">
        <w:rPr>
          <w:sz w:val="28"/>
          <w:szCs w:val="28"/>
          <w:lang w:val="ru-RU"/>
        </w:rPr>
        <w:t xml:space="preserve"> - предназначен для сбора всех сетевых данных с клиентских систем. </w:t>
      </w:r>
      <w:r w:rsidRPr="00D92C40">
        <w:rPr>
          <w:sz w:val="28"/>
          <w:szCs w:val="28"/>
        </w:rPr>
        <w:t>Использование Packetbeat позволяет отслеживать и анализировать сетевые пакеты.</w:t>
      </w:r>
    </w:p>
    <w:p w14:paraId="427DDFFC" w14:textId="77777777" w:rsidR="00F22D97" w:rsidRPr="00D92C40" w:rsidRDefault="00F22D97" w:rsidP="00357AB1">
      <w:pPr>
        <w:pStyle w:val="aff0"/>
        <w:numPr>
          <w:ilvl w:val="0"/>
          <w:numId w:val="5"/>
        </w:numPr>
        <w:spacing w:line="360" w:lineRule="auto"/>
        <w:ind w:left="0" w:firstLine="709"/>
        <w:contextualSpacing/>
        <w:jc w:val="both"/>
        <w:rPr>
          <w:sz w:val="28"/>
          <w:szCs w:val="28"/>
        </w:rPr>
      </w:pPr>
      <w:r w:rsidRPr="00D92C40">
        <w:rPr>
          <w:sz w:val="28"/>
          <w:szCs w:val="28"/>
        </w:rPr>
        <w:t>Winlogbeat</w:t>
      </w:r>
      <w:r w:rsidRPr="00F22D97">
        <w:rPr>
          <w:sz w:val="28"/>
          <w:szCs w:val="28"/>
          <w:lang w:val="ru-RU"/>
        </w:rPr>
        <w:t xml:space="preserve"> - позволяет собирать журналы событий в операционной системе </w:t>
      </w:r>
      <w:r w:rsidRPr="00D92C40">
        <w:rPr>
          <w:sz w:val="28"/>
          <w:szCs w:val="28"/>
        </w:rPr>
        <w:t>Windows</w:t>
      </w:r>
      <w:r w:rsidRPr="00F22D97">
        <w:rPr>
          <w:sz w:val="28"/>
          <w:szCs w:val="28"/>
          <w:lang w:val="ru-RU"/>
        </w:rPr>
        <w:t xml:space="preserve"> с клиентских систем. </w:t>
      </w:r>
      <w:r w:rsidRPr="00D92C40">
        <w:rPr>
          <w:sz w:val="28"/>
          <w:szCs w:val="28"/>
        </w:rPr>
        <w:t>Его можно развернуть только в операционных системах Windows.</w:t>
      </w:r>
    </w:p>
    <w:p w14:paraId="7206A34E" w14:textId="77777777" w:rsidR="00F22D97" w:rsidRPr="00F22D97" w:rsidRDefault="00F22D97" w:rsidP="00357AB1">
      <w:pPr>
        <w:pStyle w:val="aff0"/>
        <w:numPr>
          <w:ilvl w:val="0"/>
          <w:numId w:val="5"/>
        </w:numPr>
        <w:spacing w:line="360" w:lineRule="auto"/>
        <w:ind w:left="0" w:firstLine="709"/>
        <w:contextualSpacing/>
        <w:jc w:val="both"/>
        <w:rPr>
          <w:sz w:val="28"/>
          <w:szCs w:val="28"/>
          <w:lang w:val="ru-RU"/>
        </w:rPr>
      </w:pPr>
      <w:r w:rsidRPr="00D92C40">
        <w:rPr>
          <w:sz w:val="28"/>
          <w:szCs w:val="28"/>
        </w:rPr>
        <w:t>Metricbeat</w:t>
      </w:r>
      <w:r w:rsidRPr="00F22D97">
        <w:rPr>
          <w:sz w:val="28"/>
          <w:szCs w:val="28"/>
          <w:lang w:val="ru-RU"/>
        </w:rPr>
        <w:t xml:space="preserve"> - используется для сбора различных метрик системного уровня для разных систем и платформ.</w:t>
      </w:r>
    </w:p>
    <w:p w14:paraId="03B3E299" w14:textId="77777777" w:rsidR="00F22D97" w:rsidRPr="00F22D97" w:rsidRDefault="00F22D97" w:rsidP="00357AB1">
      <w:pPr>
        <w:pStyle w:val="aff0"/>
        <w:numPr>
          <w:ilvl w:val="0"/>
          <w:numId w:val="5"/>
        </w:numPr>
        <w:spacing w:line="360" w:lineRule="auto"/>
        <w:ind w:left="0" w:firstLine="709"/>
        <w:contextualSpacing/>
        <w:jc w:val="both"/>
        <w:rPr>
          <w:sz w:val="28"/>
          <w:szCs w:val="28"/>
          <w:lang w:val="ru-RU"/>
        </w:rPr>
      </w:pPr>
      <w:r w:rsidRPr="00D92C40">
        <w:rPr>
          <w:sz w:val="28"/>
          <w:szCs w:val="28"/>
        </w:rPr>
        <w:t>Filebeat</w:t>
      </w:r>
      <w:r w:rsidRPr="00F22D97">
        <w:rPr>
          <w:sz w:val="28"/>
          <w:szCs w:val="28"/>
          <w:lang w:val="ru-RU"/>
        </w:rPr>
        <w:t xml:space="preserve"> - предназначен для сбора файлов из лога. Он имеет различные модули для сбора, анализа и визуализации лог-файлов.</w:t>
      </w:r>
    </w:p>
    <w:p w14:paraId="2708B36B" w14:textId="77777777" w:rsidR="00F22D97" w:rsidRPr="00F22D97" w:rsidRDefault="00F22D97" w:rsidP="00357AB1">
      <w:pPr>
        <w:pStyle w:val="aff0"/>
        <w:numPr>
          <w:ilvl w:val="0"/>
          <w:numId w:val="5"/>
        </w:numPr>
        <w:spacing w:line="360" w:lineRule="auto"/>
        <w:ind w:left="0" w:firstLine="709"/>
        <w:contextualSpacing/>
        <w:jc w:val="both"/>
        <w:rPr>
          <w:sz w:val="28"/>
          <w:szCs w:val="28"/>
          <w:lang w:val="ru-RU"/>
        </w:rPr>
      </w:pPr>
      <w:r w:rsidRPr="00D92C40">
        <w:rPr>
          <w:sz w:val="28"/>
          <w:szCs w:val="28"/>
        </w:rPr>
        <w:t>Auditbeat</w:t>
      </w:r>
      <w:r w:rsidRPr="00F22D97">
        <w:rPr>
          <w:sz w:val="28"/>
          <w:szCs w:val="28"/>
          <w:lang w:val="ru-RU"/>
        </w:rPr>
        <w:t xml:space="preserve"> - требуется для мониторинга действий пользователей и процессов, происходящих на серверах </w:t>
      </w:r>
      <w:r w:rsidRPr="00D92C40">
        <w:rPr>
          <w:sz w:val="28"/>
          <w:szCs w:val="28"/>
        </w:rPr>
        <w:t>Linux</w:t>
      </w:r>
      <w:r w:rsidRPr="00F22D97">
        <w:rPr>
          <w:sz w:val="28"/>
          <w:szCs w:val="28"/>
          <w:lang w:val="ru-RU"/>
        </w:rPr>
        <w:t>. Его можно использовать для обнаружения различных нарушений безопасности и контроля целостности данных.</w:t>
      </w:r>
    </w:p>
    <w:p w14:paraId="13D7CD51"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Каждый сервис </w:t>
      </w:r>
      <w:r w:rsidRPr="00D92C40">
        <w:rPr>
          <w:sz w:val="28"/>
          <w:szCs w:val="28"/>
        </w:rPr>
        <w:t>Beats</w:t>
      </w:r>
      <w:r w:rsidRPr="00F22D97">
        <w:rPr>
          <w:sz w:val="28"/>
          <w:szCs w:val="28"/>
          <w:lang w:val="ru-RU"/>
        </w:rPr>
        <w:t xml:space="preserve"> — это отдельно устанавливаемый продукт. Перед установкой </w:t>
      </w:r>
      <w:r w:rsidRPr="00D92C40">
        <w:rPr>
          <w:sz w:val="28"/>
          <w:szCs w:val="28"/>
        </w:rPr>
        <w:t>Beats</w:t>
      </w:r>
      <w:r w:rsidRPr="00F22D97">
        <w:rPr>
          <w:sz w:val="28"/>
          <w:szCs w:val="28"/>
          <w:lang w:val="ru-RU"/>
        </w:rPr>
        <w:t xml:space="preserve"> необходимо установить и настроить стек </w:t>
      </w:r>
      <w:r w:rsidRPr="00D92C40">
        <w:rPr>
          <w:sz w:val="28"/>
          <w:szCs w:val="28"/>
        </w:rPr>
        <w:t>ELK</w:t>
      </w:r>
      <w:r w:rsidRPr="00F22D97">
        <w:rPr>
          <w:sz w:val="28"/>
          <w:szCs w:val="28"/>
          <w:lang w:val="ru-RU"/>
        </w:rPr>
        <w:t xml:space="preserve">. </w:t>
      </w:r>
    </w:p>
    <w:p w14:paraId="58EC4DCD"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На рисунке 8 представлена схема работы </w:t>
      </w:r>
      <w:r>
        <w:rPr>
          <w:sz w:val="28"/>
          <w:szCs w:val="28"/>
        </w:rPr>
        <w:t>ELK</w:t>
      </w:r>
      <w:r w:rsidRPr="00F22D97">
        <w:rPr>
          <w:sz w:val="28"/>
          <w:szCs w:val="28"/>
          <w:lang w:val="ru-RU"/>
        </w:rPr>
        <w:t xml:space="preserve"> стека с сервисами </w:t>
      </w:r>
      <w:r w:rsidRPr="00D92C40">
        <w:rPr>
          <w:sz w:val="28"/>
          <w:szCs w:val="28"/>
        </w:rPr>
        <w:t>Beats</w:t>
      </w:r>
      <w:r w:rsidRPr="00F22D97">
        <w:rPr>
          <w:sz w:val="28"/>
          <w:szCs w:val="28"/>
          <w:lang w:val="ru-RU"/>
        </w:rPr>
        <w:t>.</w:t>
      </w:r>
    </w:p>
    <w:p w14:paraId="7C71A635" w14:textId="77777777" w:rsidR="00F22D97" w:rsidRPr="00F22D97" w:rsidRDefault="00F22D97" w:rsidP="00F22D97">
      <w:pPr>
        <w:spacing w:line="360" w:lineRule="auto"/>
        <w:ind w:firstLine="709"/>
        <w:jc w:val="both"/>
        <w:rPr>
          <w:sz w:val="28"/>
          <w:szCs w:val="28"/>
          <w:lang w:val="ru-RU"/>
        </w:rPr>
      </w:pPr>
    </w:p>
    <w:p w14:paraId="2F023F4F" w14:textId="77777777" w:rsidR="00F22D97" w:rsidRDefault="00F22D97" w:rsidP="00F22D97">
      <w:pPr>
        <w:spacing w:line="360" w:lineRule="auto"/>
        <w:jc w:val="center"/>
        <w:rPr>
          <w:sz w:val="24"/>
          <w:szCs w:val="24"/>
        </w:rPr>
      </w:pPr>
      <w:r>
        <w:rPr>
          <w:noProof/>
          <w:sz w:val="24"/>
          <w:szCs w:val="24"/>
          <w:lang w:val="ru-RU"/>
        </w:rPr>
        <w:drawing>
          <wp:inline distT="0" distB="0" distL="0" distR="0" wp14:anchorId="73A95828" wp14:editId="42A7E8B9">
            <wp:extent cx="4318797" cy="2314531"/>
            <wp:effectExtent l="76200" t="76200" r="139065" b="1244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6" cstate="print">
                      <a:clrChange>
                        <a:clrFrom>
                          <a:srgbClr val="D9D9D9"/>
                        </a:clrFrom>
                        <a:clrTo>
                          <a:srgbClr val="D9D9D9">
                            <a:alpha val="0"/>
                          </a:srgbClr>
                        </a:clrTo>
                      </a:clrChange>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4318797" cy="2314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437D83" w14:textId="77777777" w:rsidR="00F22D97" w:rsidRPr="00F22D97" w:rsidRDefault="00F22D97" w:rsidP="00F22D97">
      <w:pPr>
        <w:spacing w:line="360" w:lineRule="auto"/>
        <w:jc w:val="center"/>
        <w:rPr>
          <w:sz w:val="24"/>
          <w:szCs w:val="24"/>
          <w:lang w:val="ru-RU"/>
        </w:rPr>
      </w:pPr>
      <w:r w:rsidRPr="00F22D97">
        <w:rPr>
          <w:sz w:val="24"/>
          <w:szCs w:val="24"/>
          <w:lang w:val="ru-RU"/>
        </w:rPr>
        <w:t xml:space="preserve">Рисунок 8 – Архитектура </w:t>
      </w:r>
      <w:r w:rsidRPr="004B4B47">
        <w:rPr>
          <w:sz w:val="24"/>
          <w:szCs w:val="24"/>
        </w:rPr>
        <w:t>ELK</w:t>
      </w:r>
      <w:r w:rsidRPr="00F22D97">
        <w:rPr>
          <w:sz w:val="24"/>
          <w:szCs w:val="24"/>
          <w:lang w:val="ru-RU"/>
        </w:rPr>
        <w:t xml:space="preserve"> - стека</w:t>
      </w:r>
    </w:p>
    <w:p w14:paraId="2C32CCD4" w14:textId="77777777" w:rsidR="00F22D97" w:rsidRPr="00F22D97" w:rsidRDefault="00F22D97" w:rsidP="00F22D97">
      <w:pPr>
        <w:spacing w:line="360" w:lineRule="auto"/>
        <w:ind w:firstLine="709"/>
        <w:jc w:val="both"/>
        <w:rPr>
          <w:b/>
          <w:bCs/>
          <w:sz w:val="28"/>
          <w:szCs w:val="28"/>
          <w:lang w:val="ru-RU"/>
        </w:rPr>
      </w:pPr>
      <w:r w:rsidRPr="00F22D97">
        <w:rPr>
          <w:b/>
          <w:bCs/>
          <w:sz w:val="28"/>
          <w:szCs w:val="28"/>
          <w:lang w:val="ru-RU"/>
        </w:rPr>
        <w:lastRenderedPageBreak/>
        <w:t xml:space="preserve">Преимущества </w:t>
      </w:r>
      <w:r w:rsidRPr="00464768">
        <w:rPr>
          <w:b/>
          <w:bCs/>
          <w:sz w:val="28"/>
          <w:szCs w:val="28"/>
        </w:rPr>
        <w:t>Packetbeat</w:t>
      </w:r>
    </w:p>
    <w:p w14:paraId="33E8AA5F" w14:textId="77777777" w:rsidR="00F22D97" w:rsidRPr="00F22D97" w:rsidRDefault="00F22D97" w:rsidP="00F22D97">
      <w:pPr>
        <w:spacing w:line="360" w:lineRule="auto"/>
        <w:ind w:firstLine="709"/>
        <w:jc w:val="both"/>
        <w:rPr>
          <w:sz w:val="28"/>
          <w:szCs w:val="28"/>
          <w:lang w:val="ru-RU"/>
        </w:rPr>
      </w:pPr>
      <w:r w:rsidRPr="006B3A4F">
        <w:rPr>
          <w:sz w:val="28"/>
          <w:szCs w:val="28"/>
        </w:rPr>
        <w:t>Packetbeat</w:t>
      </w:r>
      <w:r w:rsidRPr="00F22D97">
        <w:rPr>
          <w:sz w:val="28"/>
          <w:szCs w:val="28"/>
          <w:lang w:val="ru-RU"/>
        </w:rPr>
        <w:t xml:space="preserve"> реализован для сбора сетевых данных с клиентских систем. Это одновременно источник сетевых данных и анализатор сетевых пакетов с открытым исходным кодом, который можно интегрировать в стек </w:t>
      </w:r>
      <w:r w:rsidRPr="006B3A4F">
        <w:rPr>
          <w:sz w:val="28"/>
          <w:szCs w:val="28"/>
        </w:rPr>
        <w:t>ELK</w:t>
      </w:r>
      <w:r w:rsidRPr="00F22D97">
        <w:rPr>
          <w:sz w:val="28"/>
          <w:szCs w:val="28"/>
          <w:lang w:val="ru-RU"/>
        </w:rPr>
        <w:t>.</w:t>
      </w:r>
    </w:p>
    <w:p w14:paraId="7FDCD1AE" w14:textId="77777777" w:rsidR="00F22D97" w:rsidRPr="00F22D97" w:rsidRDefault="00F22D97" w:rsidP="00F22D97">
      <w:pPr>
        <w:spacing w:line="360" w:lineRule="auto"/>
        <w:ind w:firstLine="709"/>
        <w:jc w:val="both"/>
        <w:rPr>
          <w:sz w:val="28"/>
          <w:szCs w:val="28"/>
          <w:lang w:val="ru-RU"/>
        </w:rPr>
      </w:pPr>
      <w:r w:rsidRPr="006B3A4F">
        <w:rPr>
          <w:sz w:val="28"/>
          <w:szCs w:val="28"/>
        </w:rPr>
        <w:t>Packetbeat</w:t>
      </w:r>
      <w:r w:rsidRPr="00F22D97">
        <w:rPr>
          <w:sz w:val="28"/>
          <w:szCs w:val="28"/>
          <w:lang w:val="ru-RU"/>
        </w:rPr>
        <w:t xml:space="preserve"> обеспечивает мониторинг различных показателей в сети, базе данных или любом другом протоколе в режиме реального времени путем мониторинга пакетов. Мониторинг пакетов данных с помощью стека </w:t>
      </w:r>
      <w:r w:rsidRPr="006B3A4F">
        <w:rPr>
          <w:sz w:val="28"/>
          <w:szCs w:val="28"/>
        </w:rPr>
        <w:t>ELK</w:t>
      </w:r>
      <w:r w:rsidRPr="00F22D97">
        <w:rPr>
          <w:sz w:val="28"/>
          <w:szCs w:val="28"/>
          <w:lang w:val="ru-RU"/>
        </w:rPr>
        <w:t xml:space="preserve"> полезен для выявления вредоносного сетевого трафика и поведения сетевых пакетов, а также для определения источника и назначения пакета и при поиске определенных последовательностей данных в пакетах.</w:t>
      </w:r>
    </w:p>
    <w:p w14:paraId="5564F1E0" w14:textId="77777777" w:rsidR="00F22D97" w:rsidRPr="00F22D97" w:rsidRDefault="00F22D97" w:rsidP="00F22D97">
      <w:pPr>
        <w:spacing w:line="360" w:lineRule="auto"/>
        <w:ind w:firstLine="709"/>
        <w:jc w:val="both"/>
        <w:rPr>
          <w:sz w:val="28"/>
          <w:szCs w:val="28"/>
          <w:lang w:val="ru-RU"/>
        </w:rPr>
      </w:pPr>
      <w:r w:rsidRPr="006B3A4F">
        <w:rPr>
          <w:sz w:val="28"/>
          <w:szCs w:val="28"/>
        </w:rPr>
        <w:t>Packetbeat</w:t>
      </w:r>
      <w:r w:rsidRPr="00F22D97">
        <w:rPr>
          <w:sz w:val="28"/>
          <w:szCs w:val="28"/>
          <w:lang w:val="ru-RU"/>
        </w:rPr>
        <w:t xml:space="preserve"> может перехватывать сетевой трафик между серверами и использоваться для мониторинга производительности веб-приложений.</w:t>
      </w:r>
    </w:p>
    <w:p w14:paraId="1CA00D59" w14:textId="77777777" w:rsidR="00F22D97" w:rsidRPr="00F22D97" w:rsidRDefault="00F22D97" w:rsidP="00F22D97">
      <w:pPr>
        <w:spacing w:line="360" w:lineRule="auto"/>
        <w:ind w:firstLine="709"/>
        <w:jc w:val="both"/>
        <w:rPr>
          <w:sz w:val="28"/>
          <w:szCs w:val="28"/>
          <w:lang w:val="ru-RU"/>
        </w:rPr>
      </w:pPr>
      <w:r w:rsidRPr="006B3A4F">
        <w:rPr>
          <w:sz w:val="28"/>
          <w:szCs w:val="28"/>
        </w:rPr>
        <w:t>Packetbeat</w:t>
      </w:r>
      <w:r w:rsidRPr="00F22D97">
        <w:rPr>
          <w:sz w:val="28"/>
          <w:szCs w:val="28"/>
          <w:lang w:val="ru-RU"/>
        </w:rPr>
        <w:t xml:space="preserve"> можно установить в клиентской системе и управлять им на выделенном сервере. При работе на выделенных серверах </w:t>
      </w:r>
      <w:r w:rsidRPr="006B3A4F">
        <w:rPr>
          <w:sz w:val="28"/>
          <w:szCs w:val="28"/>
        </w:rPr>
        <w:t>Packetbeat</w:t>
      </w:r>
      <w:r w:rsidRPr="00F22D97">
        <w:rPr>
          <w:sz w:val="28"/>
          <w:szCs w:val="28"/>
          <w:lang w:val="ru-RU"/>
        </w:rPr>
        <w:t xml:space="preserve"> может получать трафик с зеркальных портов коммутатора или прослушивающих устройств. При таком развертывании отслеживаемое приложение не требует дополнительной нагрузки.</w:t>
      </w:r>
    </w:p>
    <w:p w14:paraId="432CC32F" w14:textId="77777777" w:rsidR="00F22D97" w:rsidRPr="00F22D97" w:rsidRDefault="00F22D97" w:rsidP="00F22D97">
      <w:pPr>
        <w:spacing w:line="360" w:lineRule="auto"/>
        <w:ind w:firstLine="709"/>
        <w:jc w:val="both"/>
        <w:rPr>
          <w:sz w:val="28"/>
          <w:szCs w:val="28"/>
          <w:lang w:val="ru-RU"/>
        </w:rPr>
      </w:pPr>
      <w:r w:rsidRPr="006B3A4F">
        <w:rPr>
          <w:sz w:val="28"/>
          <w:szCs w:val="28"/>
        </w:rPr>
        <w:t>Packetbeat</w:t>
      </w:r>
      <w:r w:rsidRPr="00F22D97">
        <w:rPr>
          <w:sz w:val="28"/>
          <w:szCs w:val="28"/>
          <w:lang w:val="ru-RU"/>
        </w:rPr>
        <w:t xml:space="preserve"> отслеживает сетевой трафик и декодирует протоколы, а затем записывает данные в транзакцию. Для каждой транзакции </w:t>
      </w:r>
      <w:r w:rsidRPr="006B3A4F">
        <w:rPr>
          <w:sz w:val="28"/>
          <w:szCs w:val="28"/>
        </w:rPr>
        <w:t>Packetbeat</w:t>
      </w:r>
      <w:r w:rsidRPr="00F22D97">
        <w:rPr>
          <w:sz w:val="28"/>
          <w:szCs w:val="28"/>
          <w:lang w:val="ru-RU"/>
        </w:rPr>
        <w:t xml:space="preserve"> вставляет документ </w:t>
      </w:r>
      <w:r w:rsidRPr="006B3A4F">
        <w:rPr>
          <w:sz w:val="28"/>
          <w:szCs w:val="28"/>
        </w:rPr>
        <w:t>JSON</w:t>
      </w:r>
      <w:r w:rsidRPr="00F22D97">
        <w:rPr>
          <w:sz w:val="28"/>
          <w:szCs w:val="28"/>
          <w:lang w:val="ru-RU"/>
        </w:rPr>
        <w:t xml:space="preserve"> в </w:t>
      </w:r>
      <w:r w:rsidRPr="006B3A4F">
        <w:rPr>
          <w:sz w:val="28"/>
          <w:szCs w:val="28"/>
        </w:rPr>
        <w:t>Elasticsearch</w:t>
      </w:r>
      <w:r w:rsidRPr="00F22D97">
        <w:rPr>
          <w:sz w:val="28"/>
          <w:szCs w:val="28"/>
          <w:lang w:val="ru-RU"/>
        </w:rPr>
        <w:t>.</w:t>
      </w:r>
    </w:p>
    <w:p w14:paraId="2748B03A" w14:textId="77777777" w:rsidR="00F22D97" w:rsidRPr="006B3A4F" w:rsidRDefault="00F22D97" w:rsidP="00F22D97">
      <w:pPr>
        <w:spacing w:line="360" w:lineRule="auto"/>
        <w:ind w:firstLine="709"/>
        <w:jc w:val="both"/>
        <w:rPr>
          <w:sz w:val="28"/>
          <w:szCs w:val="28"/>
        </w:rPr>
      </w:pPr>
      <w:r w:rsidRPr="006B3A4F">
        <w:rPr>
          <w:sz w:val="28"/>
          <w:szCs w:val="28"/>
        </w:rPr>
        <w:t>Packetbeat</w:t>
      </w:r>
      <w:r w:rsidRPr="00F22D97">
        <w:rPr>
          <w:sz w:val="28"/>
          <w:szCs w:val="28"/>
          <w:lang w:val="ru-RU"/>
        </w:rPr>
        <w:t xml:space="preserve"> анализирует трафик между вашими серверами, анализирует журналы прикладного уровня на лету и сопоставляет сообщения с транзакциями [14]. </w:t>
      </w:r>
      <w:r w:rsidRPr="006B3A4F">
        <w:rPr>
          <w:sz w:val="28"/>
          <w:szCs w:val="28"/>
        </w:rPr>
        <w:t>В настоящее время Packetbeat поддерживает следующие протоколы:</w:t>
      </w:r>
    </w:p>
    <w:p w14:paraId="2A9D65DB"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ICMP (v4 and v6)</w:t>
      </w:r>
    </w:p>
    <w:p w14:paraId="735952A7"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DHCP (v4)</w:t>
      </w:r>
    </w:p>
    <w:p w14:paraId="44C4D78A"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DNS</w:t>
      </w:r>
    </w:p>
    <w:p w14:paraId="4E8DA12C"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HTTP</w:t>
      </w:r>
    </w:p>
    <w:p w14:paraId="2A6CFF3C"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AMQP 0.9.1</w:t>
      </w:r>
    </w:p>
    <w:p w14:paraId="32886A01"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Cassandra</w:t>
      </w:r>
    </w:p>
    <w:p w14:paraId="36576D99"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lastRenderedPageBreak/>
        <w:t>Mysql</w:t>
      </w:r>
    </w:p>
    <w:p w14:paraId="53145A20"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PostgreSQL</w:t>
      </w:r>
    </w:p>
    <w:p w14:paraId="4ED26BC5"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Redis</w:t>
      </w:r>
    </w:p>
    <w:p w14:paraId="797D3EDA"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Thrift-RPC</w:t>
      </w:r>
    </w:p>
    <w:p w14:paraId="54E12CAD"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MongoDB</w:t>
      </w:r>
    </w:p>
    <w:p w14:paraId="5D7BCFDF"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Memcache</w:t>
      </w:r>
    </w:p>
    <w:p w14:paraId="71E294D8"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NFS</w:t>
      </w:r>
    </w:p>
    <w:p w14:paraId="1C7525D2"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TLS</w:t>
      </w:r>
    </w:p>
    <w:p w14:paraId="5538ACCC" w14:textId="77777777" w:rsidR="00F22D97" w:rsidRPr="006B3A4F" w:rsidRDefault="00F22D97" w:rsidP="00357AB1">
      <w:pPr>
        <w:pStyle w:val="listitem"/>
        <w:numPr>
          <w:ilvl w:val="0"/>
          <w:numId w:val="26"/>
        </w:numPr>
        <w:shd w:val="clear" w:color="auto" w:fill="FFFFFF"/>
        <w:spacing w:before="0" w:beforeAutospacing="0" w:after="0" w:afterAutospacing="0" w:line="360" w:lineRule="auto"/>
        <w:ind w:left="0" w:firstLine="720"/>
        <w:jc w:val="both"/>
        <w:rPr>
          <w:color w:val="212529"/>
          <w:sz w:val="28"/>
          <w:szCs w:val="28"/>
        </w:rPr>
      </w:pPr>
      <w:r w:rsidRPr="006B3A4F">
        <w:rPr>
          <w:color w:val="212529"/>
          <w:sz w:val="28"/>
          <w:szCs w:val="28"/>
        </w:rPr>
        <w:t>SIP/SDP (beta)</w:t>
      </w:r>
    </w:p>
    <w:p w14:paraId="7A4A0132" w14:textId="77777777" w:rsidR="00F22D97" w:rsidRPr="00F22D97" w:rsidRDefault="00F22D97" w:rsidP="00F22D97">
      <w:pPr>
        <w:spacing w:line="360" w:lineRule="auto"/>
        <w:ind w:firstLine="709"/>
        <w:jc w:val="both"/>
        <w:rPr>
          <w:sz w:val="28"/>
          <w:szCs w:val="28"/>
          <w:lang w:val="ru-RU"/>
        </w:rPr>
      </w:pPr>
      <w:r w:rsidRPr="006B3A4F">
        <w:rPr>
          <w:sz w:val="28"/>
          <w:szCs w:val="28"/>
        </w:rPr>
        <w:t>Packetbeat</w:t>
      </w:r>
      <w:r w:rsidRPr="00F22D97">
        <w:rPr>
          <w:sz w:val="28"/>
          <w:szCs w:val="28"/>
          <w:lang w:val="ru-RU"/>
        </w:rPr>
        <w:t xml:space="preserve"> может помочь вам легко определить проблемы с вашим серверным приложением, такие как ошибки или проблемы с производительностью, и значительно ускорить их устранение и, следовательно, исправить их.</w:t>
      </w:r>
    </w:p>
    <w:p w14:paraId="041CDB5F" w14:textId="77777777" w:rsidR="00F22D97" w:rsidRPr="00F22D97" w:rsidRDefault="00F22D97" w:rsidP="00F22D97">
      <w:pPr>
        <w:pStyle w:val="aff0"/>
        <w:spacing w:line="360" w:lineRule="auto"/>
        <w:ind w:left="840"/>
        <w:rPr>
          <w:sz w:val="28"/>
          <w:szCs w:val="28"/>
          <w:lang w:val="ru-RU"/>
        </w:rPr>
      </w:pPr>
    </w:p>
    <w:p w14:paraId="621876E5" w14:textId="77777777" w:rsidR="00F22D97" w:rsidRPr="00F22D97" w:rsidRDefault="00F22D97" w:rsidP="00F22D97">
      <w:pPr>
        <w:rPr>
          <w:sz w:val="28"/>
          <w:szCs w:val="28"/>
          <w:lang w:val="ru-RU"/>
        </w:rPr>
      </w:pPr>
      <w:r w:rsidRPr="00F22D97">
        <w:rPr>
          <w:sz w:val="28"/>
          <w:szCs w:val="28"/>
          <w:lang w:val="ru-RU"/>
        </w:rPr>
        <w:br w:type="page"/>
      </w:r>
    </w:p>
    <w:p w14:paraId="5F960F8C" w14:textId="77777777" w:rsidR="00F22D97" w:rsidRDefault="00F22D97" w:rsidP="00357AB1">
      <w:pPr>
        <w:pStyle w:val="2"/>
        <w:keepLines/>
        <w:numPr>
          <w:ilvl w:val="0"/>
          <w:numId w:val="22"/>
        </w:numPr>
        <w:spacing w:line="360" w:lineRule="auto"/>
        <w:rPr>
          <w:b/>
          <w:color w:val="000000" w:themeColor="text1"/>
          <w:sz w:val="28"/>
          <w:szCs w:val="28"/>
        </w:rPr>
      </w:pPr>
      <w:bookmarkStart w:id="34" w:name="_Toc104486961"/>
      <w:r w:rsidRPr="004B4B47">
        <w:rPr>
          <w:b/>
          <w:color w:val="000000" w:themeColor="text1"/>
          <w:sz w:val="28"/>
          <w:szCs w:val="28"/>
        </w:rPr>
        <w:lastRenderedPageBreak/>
        <w:t>РЕАЛИЗАЦИЯ ЛАБОРАТОРНОГО СТЕНДА</w:t>
      </w:r>
      <w:bookmarkEnd w:id="34"/>
    </w:p>
    <w:p w14:paraId="1ADF5E54" w14:textId="77777777" w:rsidR="00F22D97" w:rsidRPr="00542434" w:rsidRDefault="00F22D97" w:rsidP="00F22D97"/>
    <w:p w14:paraId="063288A6" w14:textId="77777777" w:rsidR="00F22D97" w:rsidRPr="00542434" w:rsidRDefault="00F22D97" w:rsidP="00357AB1">
      <w:pPr>
        <w:pStyle w:val="2"/>
        <w:keepLines/>
        <w:numPr>
          <w:ilvl w:val="1"/>
          <w:numId w:val="22"/>
        </w:numPr>
        <w:spacing w:line="360" w:lineRule="auto"/>
        <w:jc w:val="both"/>
        <w:rPr>
          <w:b/>
          <w:color w:val="000000" w:themeColor="text1"/>
          <w:sz w:val="28"/>
          <w:szCs w:val="28"/>
        </w:rPr>
      </w:pPr>
      <w:bookmarkStart w:id="35" w:name="_Toc104486962"/>
      <w:r w:rsidRPr="00542434">
        <w:rPr>
          <w:b/>
          <w:color w:val="000000" w:themeColor="text1"/>
          <w:sz w:val="28"/>
          <w:szCs w:val="28"/>
        </w:rPr>
        <w:t>Общее описание разработанного стенда</w:t>
      </w:r>
      <w:bookmarkEnd w:id="35"/>
      <w:r w:rsidRPr="00542434">
        <w:rPr>
          <w:b/>
          <w:color w:val="000000" w:themeColor="text1"/>
          <w:sz w:val="28"/>
          <w:szCs w:val="28"/>
        </w:rPr>
        <w:t xml:space="preserve"> </w:t>
      </w:r>
    </w:p>
    <w:p w14:paraId="5BB0EA65"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Для проведения практической части на сервер </w:t>
      </w:r>
      <w:r>
        <w:rPr>
          <w:sz w:val="28"/>
          <w:szCs w:val="28"/>
        </w:rPr>
        <w:t>Ubuntu</w:t>
      </w:r>
      <w:r w:rsidRPr="00F22D97">
        <w:rPr>
          <w:sz w:val="28"/>
          <w:szCs w:val="28"/>
          <w:lang w:val="ru-RU"/>
        </w:rPr>
        <w:t xml:space="preserve"> версии 20.04 был установлен </w:t>
      </w:r>
      <w:r w:rsidRPr="00B34857">
        <w:rPr>
          <w:sz w:val="28"/>
          <w:szCs w:val="28"/>
        </w:rPr>
        <w:t>ELK</w:t>
      </w:r>
      <w:r w:rsidRPr="00F22D97">
        <w:rPr>
          <w:sz w:val="28"/>
          <w:szCs w:val="28"/>
          <w:lang w:val="ru-RU"/>
        </w:rPr>
        <w:t xml:space="preserve">-стек для сбора и визуализации сетевых данных с помощью </w:t>
      </w:r>
      <w:r w:rsidRPr="006B3A4F">
        <w:rPr>
          <w:sz w:val="28"/>
          <w:szCs w:val="28"/>
        </w:rPr>
        <w:t>Packetbeat</w:t>
      </w:r>
      <w:r w:rsidRPr="00F22D97">
        <w:rPr>
          <w:sz w:val="28"/>
          <w:szCs w:val="28"/>
          <w:lang w:val="ru-RU"/>
        </w:rPr>
        <w:t>.</w:t>
      </w:r>
    </w:p>
    <w:p w14:paraId="2D1D1755" w14:textId="77777777" w:rsidR="00F22D97" w:rsidRPr="00F22D97" w:rsidRDefault="00F22D97" w:rsidP="00F22D97">
      <w:pPr>
        <w:spacing w:line="360" w:lineRule="auto"/>
        <w:ind w:firstLine="709"/>
        <w:jc w:val="both"/>
        <w:rPr>
          <w:sz w:val="28"/>
          <w:szCs w:val="28"/>
          <w:lang w:val="ru-RU"/>
        </w:rPr>
      </w:pPr>
      <w:r>
        <w:rPr>
          <w:sz w:val="28"/>
          <w:szCs w:val="28"/>
        </w:rPr>
        <w:t>ELK</w:t>
      </w:r>
      <w:r w:rsidRPr="00F22D97">
        <w:rPr>
          <w:sz w:val="28"/>
          <w:szCs w:val="28"/>
          <w:lang w:val="ru-RU"/>
        </w:rPr>
        <w:t xml:space="preserve"> </w:t>
      </w:r>
      <w:r>
        <w:rPr>
          <w:sz w:val="28"/>
          <w:szCs w:val="28"/>
        </w:rPr>
        <w:t>Stack</w:t>
      </w:r>
      <w:r w:rsidRPr="00F22D97">
        <w:rPr>
          <w:sz w:val="28"/>
          <w:szCs w:val="28"/>
          <w:lang w:val="ru-RU"/>
        </w:rPr>
        <w:t xml:space="preserve"> представляет собой коллекцию из трех продуктов с открытым исходным кодом как </w:t>
      </w:r>
      <w:r w:rsidRPr="004B745B">
        <w:rPr>
          <w:sz w:val="28"/>
          <w:szCs w:val="28"/>
        </w:rPr>
        <w:t>Elasticsearch</w:t>
      </w:r>
      <w:r w:rsidRPr="00F22D97">
        <w:rPr>
          <w:sz w:val="28"/>
          <w:szCs w:val="28"/>
          <w:lang w:val="ru-RU"/>
        </w:rPr>
        <w:t xml:space="preserve">, </w:t>
      </w:r>
      <w:r w:rsidRPr="004B745B">
        <w:rPr>
          <w:sz w:val="28"/>
          <w:szCs w:val="28"/>
        </w:rPr>
        <w:t>Logstash</w:t>
      </w:r>
      <w:r w:rsidRPr="00F22D97">
        <w:rPr>
          <w:sz w:val="28"/>
          <w:szCs w:val="28"/>
          <w:lang w:val="ru-RU"/>
        </w:rPr>
        <w:t xml:space="preserve"> и </w:t>
      </w:r>
      <w:r w:rsidRPr="004B745B">
        <w:rPr>
          <w:sz w:val="28"/>
          <w:szCs w:val="28"/>
        </w:rPr>
        <w:t>Kibana</w:t>
      </w:r>
      <w:r w:rsidRPr="00F22D97">
        <w:rPr>
          <w:sz w:val="28"/>
          <w:szCs w:val="28"/>
          <w:lang w:val="ru-RU"/>
        </w:rPr>
        <w:t xml:space="preserve"> – от </w:t>
      </w:r>
      <w:r>
        <w:rPr>
          <w:sz w:val="28"/>
          <w:szCs w:val="28"/>
        </w:rPr>
        <w:t>Elastic</w:t>
      </w:r>
      <w:r w:rsidRPr="00F22D97">
        <w:rPr>
          <w:sz w:val="28"/>
          <w:szCs w:val="28"/>
          <w:lang w:val="ru-RU"/>
        </w:rPr>
        <w:t xml:space="preserve">. </w:t>
      </w:r>
    </w:p>
    <w:p w14:paraId="5014EE45"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Основными достоинствами </w:t>
      </w:r>
      <w:r w:rsidRPr="00B34857">
        <w:rPr>
          <w:sz w:val="28"/>
          <w:szCs w:val="28"/>
        </w:rPr>
        <w:t>ELK</w:t>
      </w:r>
      <w:r w:rsidRPr="00F22D97">
        <w:rPr>
          <w:sz w:val="28"/>
          <w:szCs w:val="28"/>
          <w:lang w:val="ru-RU"/>
        </w:rPr>
        <w:t>-стека считаются следующие [3]:</w:t>
      </w:r>
    </w:p>
    <w:p w14:paraId="4E05B777" w14:textId="77777777" w:rsidR="00F22D97" w:rsidRPr="00542434" w:rsidRDefault="00F22D97" w:rsidP="00357AB1">
      <w:pPr>
        <w:pStyle w:val="aff0"/>
        <w:numPr>
          <w:ilvl w:val="0"/>
          <w:numId w:val="27"/>
        </w:numPr>
        <w:spacing w:line="360" w:lineRule="auto"/>
        <w:ind w:left="0" w:firstLine="709"/>
        <w:contextualSpacing/>
        <w:jc w:val="both"/>
        <w:rPr>
          <w:sz w:val="28"/>
          <w:szCs w:val="28"/>
        </w:rPr>
      </w:pPr>
      <w:r w:rsidRPr="00F22D97">
        <w:rPr>
          <w:i/>
          <w:iCs/>
          <w:sz w:val="28"/>
          <w:szCs w:val="28"/>
          <w:lang w:val="ru-RU"/>
        </w:rPr>
        <w:t>Масштабируемость.</w:t>
      </w:r>
      <w:r w:rsidRPr="00F22D97">
        <w:rPr>
          <w:sz w:val="28"/>
          <w:szCs w:val="28"/>
          <w:lang w:val="ru-RU"/>
        </w:rPr>
        <w:t xml:space="preserve"> Кластер </w:t>
      </w:r>
      <w:r w:rsidRPr="00542434">
        <w:rPr>
          <w:sz w:val="28"/>
          <w:szCs w:val="28"/>
        </w:rPr>
        <w:t>Elasticsearch</w:t>
      </w:r>
      <w:r w:rsidRPr="00F22D97">
        <w:rPr>
          <w:sz w:val="28"/>
          <w:szCs w:val="28"/>
          <w:lang w:val="ru-RU"/>
        </w:rPr>
        <w:t xml:space="preserve"> быстро расширяется за счет добавления новых серверов. </w:t>
      </w:r>
      <w:r w:rsidRPr="00542434">
        <w:rPr>
          <w:sz w:val="28"/>
          <w:szCs w:val="28"/>
        </w:rPr>
        <w:t>В этом случае распределение нагрузки между узлами происходит автоматически.</w:t>
      </w:r>
    </w:p>
    <w:p w14:paraId="4C5C275F" w14:textId="77777777" w:rsidR="00F22D97" w:rsidRPr="00F22D97" w:rsidRDefault="00F22D97" w:rsidP="00357AB1">
      <w:pPr>
        <w:pStyle w:val="aff0"/>
        <w:numPr>
          <w:ilvl w:val="0"/>
          <w:numId w:val="27"/>
        </w:numPr>
        <w:spacing w:line="360" w:lineRule="auto"/>
        <w:ind w:left="0" w:firstLine="709"/>
        <w:contextualSpacing/>
        <w:jc w:val="both"/>
        <w:rPr>
          <w:sz w:val="28"/>
          <w:szCs w:val="28"/>
          <w:lang w:val="ru-RU"/>
        </w:rPr>
      </w:pPr>
      <w:r w:rsidRPr="00F22D97">
        <w:rPr>
          <w:i/>
          <w:iCs/>
          <w:sz w:val="28"/>
          <w:szCs w:val="28"/>
          <w:lang w:val="ru-RU"/>
        </w:rPr>
        <w:t>Отказоустойчивость.</w:t>
      </w:r>
      <w:r w:rsidRPr="00F22D97">
        <w:rPr>
          <w:sz w:val="28"/>
          <w:szCs w:val="28"/>
          <w:lang w:val="ru-RU"/>
        </w:rPr>
        <w:t xml:space="preserve"> В случае выхода из строя узла кластера данные не будут потеряны, а будут перераспределены, а поисковая система продолжит работу самостоятельно. Стабильность работы достигается за счет ведения журналов по каждому изменению данных в хранилище одновременно на нескольких узлах кластера.</w:t>
      </w:r>
    </w:p>
    <w:p w14:paraId="065F4ADF" w14:textId="77777777" w:rsidR="00F22D97" w:rsidRPr="00F22D97" w:rsidRDefault="00F22D97" w:rsidP="00357AB1">
      <w:pPr>
        <w:pStyle w:val="aff0"/>
        <w:numPr>
          <w:ilvl w:val="0"/>
          <w:numId w:val="27"/>
        </w:numPr>
        <w:spacing w:line="360" w:lineRule="auto"/>
        <w:ind w:left="0" w:firstLine="709"/>
        <w:contextualSpacing/>
        <w:jc w:val="both"/>
        <w:rPr>
          <w:sz w:val="28"/>
          <w:szCs w:val="28"/>
          <w:lang w:val="ru-RU"/>
        </w:rPr>
      </w:pPr>
      <w:r w:rsidRPr="00F22D97">
        <w:rPr>
          <w:i/>
          <w:iCs/>
          <w:sz w:val="28"/>
          <w:szCs w:val="28"/>
          <w:lang w:val="ru-RU"/>
        </w:rPr>
        <w:t>Гибкость поисковых фильтров</w:t>
      </w:r>
      <w:r w:rsidRPr="00F22D97">
        <w:rPr>
          <w:sz w:val="28"/>
          <w:szCs w:val="28"/>
          <w:lang w:val="ru-RU"/>
        </w:rPr>
        <w:t xml:space="preserve">, в том числе нечеткий поиск, возможность работы с восточными языками (китайский, японский, корейский) и мультиарендность, когда в рамках одного объекта можно динамически организовать несколько разных поисковых систем. Благодаря встроенным анализаторам текста </w:t>
      </w:r>
      <w:r w:rsidRPr="00542434">
        <w:rPr>
          <w:sz w:val="28"/>
          <w:szCs w:val="28"/>
        </w:rPr>
        <w:t>Elasticsearch</w:t>
      </w:r>
      <w:r w:rsidRPr="00F22D97">
        <w:rPr>
          <w:sz w:val="28"/>
          <w:szCs w:val="28"/>
          <w:lang w:val="ru-RU"/>
        </w:rPr>
        <w:t xml:space="preserve"> автоматически выполняет токенизацию, лемматизацию, стемминг и другие преобразования текста для решения задач </w:t>
      </w:r>
      <w:r w:rsidRPr="00542434">
        <w:rPr>
          <w:sz w:val="28"/>
          <w:szCs w:val="28"/>
        </w:rPr>
        <w:t>NLP</w:t>
      </w:r>
      <w:r w:rsidRPr="00F22D97">
        <w:rPr>
          <w:sz w:val="28"/>
          <w:szCs w:val="28"/>
          <w:lang w:val="ru-RU"/>
        </w:rPr>
        <w:t>, связанных с поиском данных.</w:t>
      </w:r>
    </w:p>
    <w:p w14:paraId="10C7FAF2" w14:textId="77777777" w:rsidR="00F22D97" w:rsidRPr="00F22D97" w:rsidRDefault="00F22D97" w:rsidP="00357AB1">
      <w:pPr>
        <w:pStyle w:val="aff0"/>
        <w:numPr>
          <w:ilvl w:val="0"/>
          <w:numId w:val="27"/>
        </w:numPr>
        <w:spacing w:line="360" w:lineRule="auto"/>
        <w:ind w:left="0" w:firstLine="709"/>
        <w:contextualSpacing/>
        <w:jc w:val="both"/>
        <w:rPr>
          <w:sz w:val="28"/>
          <w:szCs w:val="28"/>
          <w:lang w:val="ru-RU"/>
        </w:rPr>
      </w:pPr>
      <w:r w:rsidRPr="00F22D97">
        <w:rPr>
          <w:i/>
          <w:iCs/>
          <w:sz w:val="28"/>
          <w:szCs w:val="28"/>
          <w:lang w:val="ru-RU"/>
        </w:rPr>
        <w:t>Управляемость</w:t>
      </w:r>
      <w:r w:rsidRPr="00F22D97">
        <w:rPr>
          <w:iCs/>
          <w:sz w:val="28"/>
          <w:szCs w:val="28"/>
          <w:lang w:val="ru-RU"/>
        </w:rPr>
        <w:t xml:space="preserve"> </w:t>
      </w:r>
      <w:r w:rsidRPr="00542434">
        <w:rPr>
          <w:iCs/>
          <w:sz w:val="28"/>
          <w:szCs w:val="28"/>
        </w:rPr>
        <w:t>Elasticsearch</w:t>
      </w:r>
      <w:r w:rsidRPr="00F22D97">
        <w:rPr>
          <w:sz w:val="28"/>
          <w:szCs w:val="28"/>
          <w:lang w:val="ru-RU"/>
        </w:rPr>
        <w:t xml:space="preserve"> по </w:t>
      </w:r>
      <w:r w:rsidRPr="00542434">
        <w:rPr>
          <w:sz w:val="28"/>
          <w:szCs w:val="28"/>
        </w:rPr>
        <w:t>HTTP</w:t>
      </w:r>
      <w:r w:rsidRPr="00F22D97">
        <w:rPr>
          <w:sz w:val="28"/>
          <w:szCs w:val="28"/>
          <w:lang w:val="ru-RU"/>
        </w:rPr>
        <w:t xml:space="preserve"> с помощью </w:t>
      </w:r>
      <w:r w:rsidRPr="00542434">
        <w:rPr>
          <w:sz w:val="28"/>
          <w:szCs w:val="28"/>
        </w:rPr>
        <w:t>JSON</w:t>
      </w:r>
      <w:r w:rsidRPr="00F22D97">
        <w:rPr>
          <w:sz w:val="28"/>
          <w:szCs w:val="28"/>
          <w:lang w:val="ru-RU"/>
        </w:rPr>
        <w:t xml:space="preserve">-запросов за счет </w:t>
      </w:r>
      <w:r w:rsidRPr="00542434">
        <w:rPr>
          <w:sz w:val="28"/>
          <w:szCs w:val="28"/>
        </w:rPr>
        <w:t>REST</w:t>
      </w:r>
      <w:r w:rsidRPr="00F22D97">
        <w:rPr>
          <w:sz w:val="28"/>
          <w:szCs w:val="28"/>
          <w:lang w:val="ru-RU"/>
        </w:rPr>
        <w:t xml:space="preserve"> </w:t>
      </w:r>
      <w:r w:rsidRPr="00542434">
        <w:rPr>
          <w:sz w:val="28"/>
          <w:szCs w:val="28"/>
        </w:rPr>
        <w:t>API</w:t>
      </w:r>
      <w:r w:rsidRPr="00F22D97">
        <w:rPr>
          <w:sz w:val="28"/>
          <w:szCs w:val="28"/>
          <w:lang w:val="ru-RU"/>
        </w:rPr>
        <w:t xml:space="preserve"> и визуального веб-интерфейса </w:t>
      </w:r>
      <w:r w:rsidRPr="00542434">
        <w:rPr>
          <w:sz w:val="28"/>
          <w:szCs w:val="28"/>
        </w:rPr>
        <w:t>Kibana</w:t>
      </w:r>
      <w:r w:rsidRPr="00F22D97">
        <w:rPr>
          <w:sz w:val="28"/>
          <w:szCs w:val="28"/>
          <w:lang w:val="ru-RU"/>
        </w:rPr>
        <w:t>.</w:t>
      </w:r>
    </w:p>
    <w:p w14:paraId="62F2D6A6" w14:textId="77777777" w:rsidR="00F22D97" w:rsidRPr="00F22D97" w:rsidRDefault="00F22D97" w:rsidP="00357AB1">
      <w:pPr>
        <w:pStyle w:val="aff0"/>
        <w:numPr>
          <w:ilvl w:val="0"/>
          <w:numId w:val="27"/>
        </w:numPr>
        <w:spacing w:line="360" w:lineRule="auto"/>
        <w:ind w:left="0" w:firstLine="709"/>
        <w:contextualSpacing/>
        <w:jc w:val="both"/>
        <w:rPr>
          <w:sz w:val="28"/>
          <w:szCs w:val="28"/>
          <w:lang w:val="ru-RU"/>
        </w:rPr>
      </w:pPr>
      <w:r w:rsidRPr="00F22D97">
        <w:rPr>
          <w:i/>
          <w:iCs/>
          <w:sz w:val="28"/>
          <w:szCs w:val="28"/>
          <w:lang w:val="ru-RU"/>
        </w:rPr>
        <w:t>Универсальность</w:t>
      </w:r>
      <w:r w:rsidRPr="00F22D97">
        <w:rPr>
          <w:iCs/>
          <w:sz w:val="28"/>
          <w:szCs w:val="28"/>
          <w:lang w:val="ru-RU"/>
        </w:rPr>
        <w:t>.</w:t>
      </w:r>
      <w:r w:rsidRPr="00F22D97">
        <w:rPr>
          <w:sz w:val="28"/>
          <w:szCs w:val="28"/>
          <w:lang w:val="ru-RU"/>
        </w:rPr>
        <w:t xml:space="preserve"> </w:t>
      </w:r>
      <w:r w:rsidRPr="00542434">
        <w:rPr>
          <w:sz w:val="28"/>
          <w:szCs w:val="28"/>
        </w:rPr>
        <w:t>Logsatsh</w:t>
      </w:r>
      <w:r w:rsidRPr="00F22D97">
        <w:rPr>
          <w:sz w:val="28"/>
          <w:szCs w:val="28"/>
          <w:lang w:val="ru-RU"/>
        </w:rPr>
        <w:t xml:space="preserve"> в потоковом режиме работает одновременно с множеством различных источников данных (СУБД, файлы, системные журналы, веб-приложения и т.д.), фильтруя их и преобразовывая для отправки в хранилище </w:t>
      </w:r>
      <w:r w:rsidRPr="00542434">
        <w:rPr>
          <w:sz w:val="28"/>
          <w:szCs w:val="28"/>
        </w:rPr>
        <w:t>Elasticsearch</w:t>
      </w:r>
      <w:r w:rsidRPr="00F22D97">
        <w:rPr>
          <w:sz w:val="28"/>
          <w:szCs w:val="28"/>
          <w:lang w:val="ru-RU"/>
        </w:rPr>
        <w:t xml:space="preserve">. А </w:t>
      </w:r>
      <w:r w:rsidRPr="00542434">
        <w:rPr>
          <w:sz w:val="28"/>
          <w:szCs w:val="28"/>
        </w:rPr>
        <w:t>NoSQL</w:t>
      </w:r>
      <w:r w:rsidRPr="00F22D97">
        <w:rPr>
          <w:sz w:val="28"/>
          <w:szCs w:val="28"/>
          <w:lang w:val="ru-RU"/>
        </w:rPr>
        <w:t xml:space="preserve"> (безсхемный) характер </w:t>
      </w:r>
      <w:r w:rsidRPr="00542434">
        <w:rPr>
          <w:sz w:val="28"/>
          <w:szCs w:val="28"/>
        </w:rPr>
        <w:t>Elasticsearch</w:t>
      </w:r>
      <w:r w:rsidRPr="00F22D97">
        <w:rPr>
          <w:sz w:val="28"/>
          <w:szCs w:val="28"/>
          <w:lang w:val="ru-RU"/>
        </w:rPr>
        <w:t xml:space="preserve"> позволяет загружать в него </w:t>
      </w:r>
      <w:r w:rsidRPr="00542434">
        <w:rPr>
          <w:sz w:val="28"/>
          <w:szCs w:val="28"/>
        </w:rPr>
        <w:t>JSON</w:t>
      </w:r>
      <w:r w:rsidRPr="00F22D97">
        <w:rPr>
          <w:sz w:val="28"/>
          <w:szCs w:val="28"/>
          <w:lang w:val="ru-RU"/>
        </w:rPr>
        <w:t xml:space="preserve">-объекты, которые </w:t>
      </w:r>
      <w:r w:rsidRPr="00F22D97">
        <w:rPr>
          <w:sz w:val="28"/>
          <w:szCs w:val="28"/>
          <w:lang w:val="ru-RU"/>
        </w:rPr>
        <w:lastRenderedPageBreak/>
        <w:t>автоматически индексируются и добавляются в базу поиска. Это позволяет ускорить прототипирование исследовательских решений для работы с большими данными.</w:t>
      </w:r>
    </w:p>
    <w:p w14:paraId="19219C1D" w14:textId="77777777" w:rsidR="00F22D97" w:rsidRPr="00F22D97" w:rsidRDefault="00F22D97" w:rsidP="00F22D97">
      <w:pPr>
        <w:spacing w:line="360" w:lineRule="auto"/>
        <w:ind w:firstLine="709"/>
        <w:jc w:val="both"/>
        <w:rPr>
          <w:color w:val="000000" w:themeColor="text1"/>
          <w:sz w:val="28"/>
          <w:szCs w:val="28"/>
          <w:lang w:val="ru-RU"/>
        </w:rPr>
      </w:pPr>
      <w:r w:rsidRPr="0008549A">
        <w:rPr>
          <w:color w:val="000000" w:themeColor="text1"/>
          <w:sz w:val="28"/>
          <w:szCs w:val="28"/>
        </w:rPr>
        <w:t>ELK</w:t>
      </w:r>
      <w:r w:rsidRPr="00F22D97">
        <w:rPr>
          <w:color w:val="000000" w:themeColor="text1"/>
          <w:sz w:val="28"/>
          <w:szCs w:val="28"/>
          <w:lang w:val="ru-RU"/>
        </w:rPr>
        <w:t xml:space="preserve"> — </w:t>
      </w:r>
      <w:r w:rsidRPr="0008549A">
        <w:rPr>
          <w:color w:val="000000" w:themeColor="text1"/>
          <w:sz w:val="28"/>
          <w:szCs w:val="28"/>
        </w:rPr>
        <w:t>c</w:t>
      </w:r>
      <w:r w:rsidRPr="00F22D97">
        <w:rPr>
          <w:color w:val="000000" w:themeColor="text1"/>
          <w:sz w:val="28"/>
          <w:szCs w:val="28"/>
          <w:lang w:val="ru-RU"/>
        </w:rPr>
        <w:t xml:space="preserve">тек состоит из 3-х программных продуктов </w:t>
      </w:r>
      <w:r w:rsidRPr="0008549A">
        <w:rPr>
          <w:color w:val="000000" w:themeColor="text1"/>
          <w:sz w:val="28"/>
          <w:szCs w:val="28"/>
        </w:rPr>
        <w:t>Elasticsearch</w:t>
      </w:r>
      <w:r w:rsidRPr="00F22D97">
        <w:rPr>
          <w:color w:val="000000" w:themeColor="text1"/>
          <w:sz w:val="28"/>
          <w:szCs w:val="28"/>
          <w:lang w:val="ru-RU"/>
        </w:rPr>
        <w:t xml:space="preserve">, </w:t>
      </w:r>
      <w:r w:rsidRPr="0008549A">
        <w:rPr>
          <w:color w:val="000000" w:themeColor="text1"/>
          <w:sz w:val="28"/>
          <w:szCs w:val="28"/>
        </w:rPr>
        <w:t>Logst</w:t>
      </w:r>
      <w:r>
        <w:rPr>
          <w:color w:val="000000" w:themeColor="text1"/>
          <w:sz w:val="28"/>
          <w:szCs w:val="28"/>
        </w:rPr>
        <w:t>ash</w:t>
      </w:r>
      <w:r w:rsidRPr="00F22D97">
        <w:rPr>
          <w:color w:val="000000" w:themeColor="text1"/>
          <w:sz w:val="28"/>
          <w:szCs w:val="28"/>
          <w:lang w:val="ru-RU"/>
        </w:rPr>
        <w:t xml:space="preserve"> и </w:t>
      </w:r>
      <w:r>
        <w:rPr>
          <w:color w:val="000000" w:themeColor="text1"/>
          <w:sz w:val="28"/>
          <w:szCs w:val="28"/>
        </w:rPr>
        <w:t>Kibana</w:t>
      </w:r>
      <w:r w:rsidRPr="00F22D97">
        <w:rPr>
          <w:color w:val="000000" w:themeColor="text1"/>
          <w:sz w:val="28"/>
          <w:szCs w:val="28"/>
          <w:lang w:val="ru-RU"/>
        </w:rPr>
        <w:t xml:space="preserve">. На нашем стенде были использованы только 2 программных продукта: </w:t>
      </w:r>
      <w:r w:rsidRPr="0008549A">
        <w:rPr>
          <w:color w:val="000000" w:themeColor="text1"/>
          <w:sz w:val="28"/>
          <w:szCs w:val="28"/>
        </w:rPr>
        <w:t>Elasticsearch</w:t>
      </w:r>
      <w:r w:rsidRPr="00F22D97">
        <w:rPr>
          <w:color w:val="000000" w:themeColor="text1"/>
          <w:sz w:val="28"/>
          <w:szCs w:val="28"/>
          <w:lang w:val="ru-RU"/>
        </w:rPr>
        <w:t xml:space="preserve"> и </w:t>
      </w:r>
      <w:r w:rsidRPr="0008549A">
        <w:rPr>
          <w:color w:val="000000" w:themeColor="text1"/>
          <w:sz w:val="28"/>
          <w:szCs w:val="28"/>
        </w:rPr>
        <w:t>Kibana</w:t>
      </w:r>
      <w:r w:rsidRPr="00F22D97">
        <w:rPr>
          <w:color w:val="000000" w:themeColor="text1"/>
          <w:sz w:val="28"/>
          <w:szCs w:val="28"/>
          <w:lang w:val="ru-RU"/>
        </w:rPr>
        <w:t xml:space="preserve">, так как с помощью </w:t>
      </w:r>
      <w:r w:rsidRPr="0008549A">
        <w:rPr>
          <w:color w:val="000000" w:themeColor="text1"/>
          <w:sz w:val="28"/>
          <w:szCs w:val="28"/>
        </w:rPr>
        <w:t>Packetbeat</w:t>
      </w:r>
      <w:r w:rsidRPr="00F22D97">
        <w:rPr>
          <w:color w:val="000000" w:themeColor="text1"/>
          <w:sz w:val="28"/>
          <w:szCs w:val="28"/>
          <w:lang w:val="ru-RU"/>
        </w:rPr>
        <w:t xml:space="preserve"> мы отправляем данные напрямую в </w:t>
      </w:r>
      <w:r w:rsidRPr="0008549A">
        <w:rPr>
          <w:color w:val="000000" w:themeColor="text1"/>
          <w:sz w:val="28"/>
          <w:szCs w:val="28"/>
        </w:rPr>
        <w:t>Elasticsearch</w:t>
      </w:r>
      <w:r w:rsidRPr="00F22D97">
        <w:rPr>
          <w:color w:val="000000" w:themeColor="text1"/>
          <w:sz w:val="28"/>
          <w:szCs w:val="28"/>
          <w:lang w:val="ru-RU"/>
        </w:rPr>
        <w:t xml:space="preserve">. Стенд также включает </w:t>
      </w:r>
      <w:r w:rsidRPr="0008549A">
        <w:rPr>
          <w:color w:val="000000" w:themeColor="text1"/>
          <w:sz w:val="28"/>
          <w:szCs w:val="28"/>
        </w:rPr>
        <w:t>Nginx</w:t>
      </w:r>
      <w:r w:rsidRPr="00F22D97">
        <w:rPr>
          <w:color w:val="000000" w:themeColor="text1"/>
          <w:sz w:val="28"/>
          <w:szCs w:val="28"/>
          <w:lang w:val="ru-RU"/>
        </w:rPr>
        <w:t xml:space="preserve"> в качестве обратного прокси-сервера для приложения </w:t>
      </w:r>
      <w:r w:rsidRPr="0008549A">
        <w:rPr>
          <w:color w:val="000000" w:themeColor="text1"/>
          <w:sz w:val="28"/>
          <w:szCs w:val="28"/>
        </w:rPr>
        <w:t>Kibana</w:t>
      </w:r>
      <w:r w:rsidRPr="00F22D97">
        <w:rPr>
          <w:color w:val="000000" w:themeColor="text1"/>
          <w:sz w:val="28"/>
          <w:szCs w:val="28"/>
          <w:lang w:val="ru-RU"/>
        </w:rPr>
        <w:t xml:space="preserve"> (Рисунок 9).</w:t>
      </w:r>
    </w:p>
    <w:p w14:paraId="396EB70A" w14:textId="77777777" w:rsidR="00F22D97" w:rsidRPr="00F22D97" w:rsidRDefault="00F22D97" w:rsidP="00F22D97">
      <w:pPr>
        <w:spacing w:line="360" w:lineRule="auto"/>
        <w:ind w:firstLine="709"/>
        <w:jc w:val="both"/>
        <w:rPr>
          <w:color w:val="000000" w:themeColor="text1"/>
          <w:sz w:val="28"/>
          <w:szCs w:val="28"/>
          <w:lang w:val="ru-RU"/>
        </w:rPr>
      </w:pPr>
    </w:p>
    <w:p w14:paraId="6770BE71" w14:textId="77777777" w:rsidR="00F22D97" w:rsidRDefault="00F22D97" w:rsidP="00F22D97">
      <w:pPr>
        <w:spacing w:line="360" w:lineRule="auto"/>
        <w:jc w:val="center"/>
        <w:rPr>
          <w:color w:val="FF0000"/>
          <w:sz w:val="28"/>
          <w:szCs w:val="28"/>
        </w:rPr>
      </w:pPr>
      <w:r>
        <w:rPr>
          <w:noProof/>
          <w:lang w:val="ru-RU"/>
        </w:rPr>
        <w:drawing>
          <wp:inline distT="0" distB="0" distL="0" distR="0" wp14:anchorId="3E97D427" wp14:editId="61B2B8ED">
            <wp:extent cx="5939790" cy="1814195"/>
            <wp:effectExtent l="19050" t="19050" r="22860" b="146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1814195"/>
                    </a:xfrm>
                    <a:prstGeom prst="rect">
                      <a:avLst/>
                    </a:prstGeom>
                    <a:ln>
                      <a:solidFill>
                        <a:schemeClr val="tx1"/>
                      </a:solidFill>
                    </a:ln>
                  </pic:spPr>
                </pic:pic>
              </a:graphicData>
            </a:graphic>
          </wp:inline>
        </w:drawing>
      </w:r>
    </w:p>
    <w:p w14:paraId="6B46DDA6" w14:textId="77777777" w:rsidR="00F22D97" w:rsidRPr="00F22D97" w:rsidRDefault="00F22D97" w:rsidP="00F22D97">
      <w:pPr>
        <w:spacing w:line="360" w:lineRule="auto"/>
        <w:jc w:val="center"/>
        <w:rPr>
          <w:color w:val="000000" w:themeColor="text1"/>
          <w:sz w:val="24"/>
          <w:szCs w:val="24"/>
          <w:lang w:val="ru-RU"/>
        </w:rPr>
      </w:pPr>
      <w:r w:rsidRPr="00F22D97">
        <w:rPr>
          <w:color w:val="000000" w:themeColor="text1"/>
          <w:sz w:val="24"/>
          <w:szCs w:val="24"/>
          <w:lang w:val="ru-RU"/>
        </w:rPr>
        <w:t>Рисунок 9 – Архитектура реализуемого стенда</w:t>
      </w:r>
    </w:p>
    <w:p w14:paraId="18B21907" w14:textId="77777777" w:rsidR="00F22D97" w:rsidRPr="00F22D97" w:rsidRDefault="00F22D97" w:rsidP="00F22D97">
      <w:pPr>
        <w:spacing w:line="360" w:lineRule="auto"/>
        <w:jc w:val="center"/>
        <w:rPr>
          <w:color w:val="000000" w:themeColor="text1"/>
          <w:sz w:val="24"/>
          <w:szCs w:val="24"/>
          <w:lang w:val="ru-RU"/>
        </w:rPr>
      </w:pPr>
    </w:p>
    <w:p w14:paraId="0376CE6E"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Рассмотрим компоненты стенда подробнее. </w:t>
      </w:r>
    </w:p>
    <w:p w14:paraId="7FD9FDDE" w14:textId="77777777" w:rsidR="00F22D97" w:rsidRPr="00F22D97" w:rsidRDefault="00F22D97" w:rsidP="00F22D97">
      <w:pPr>
        <w:spacing w:line="360" w:lineRule="auto"/>
        <w:ind w:firstLine="709"/>
        <w:jc w:val="both"/>
        <w:rPr>
          <w:b/>
          <w:bCs/>
          <w:color w:val="000000" w:themeColor="text1"/>
          <w:sz w:val="28"/>
          <w:szCs w:val="28"/>
          <w:lang w:val="ru-RU"/>
        </w:rPr>
      </w:pPr>
      <w:r w:rsidRPr="00464768">
        <w:rPr>
          <w:b/>
          <w:bCs/>
          <w:color w:val="000000" w:themeColor="text1"/>
          <w:sz w:val="28"/>
          <w:szCs w:val="28"/>
        </w:rPr>
        <w:t>Kibana</w:t>
      </w:r>
    </w:p>
    <w:p w14:paraId="68ED186B" w14:textId="77777777" w:rsidR="00F22D97" w:rsidRPr="00F22D97" w:rsidRDefault="00F22D97" w:rsidP="00F22D97">
      <w:pPr>
        <w:spacing w:line="360" w:lineRule="auto"/>
        <w:ind w:firstLine="709"/>
        <w:jc w:val="both"/>
        <w:rPr>
          <w:color w:val="000000" w:themeColor="text1"/>
          <w:sz w:val="28"/>
          <w:szCs w:val="28"/>
          <w:lang w:val="ru-RU"/>
        </w:rPr>
      </w:pPr>
      <w:r w:rsidRPr="008E167B">
        <w:rPr>
          <w:color w:val="000000" w:themeColor="text1"/>
          <w:sz w:val="28"/>
          <w:szCs w:val="28"/>
        </w:rPr>
        <w:t>Kibana</w:t>
      </w:r>
      <w:r w:rsidRPr="00F22D97">
        <w:rPr>
          <w:color w:val="000000" w:themeColor="text1"/>
          <w:sz w:val="28"/>
          <w:szCs w:val="28"/>
          <w:lang w:val="ru-RU"/>
        </w:rPr>
        <w:t xml:space="preserve"> – это веб-интерфейс, который соединяет пользователей с базой данных </w:t>
      </w:r>
      <w:r w:rsidRPr="008E167B">
        <w:rPr>
          <w:color w:val="000000" w:themeColor="text1"/>
          <w:sz w:val="28"/>
          <w:szCs w:val="28"/>
        </w:rPr>
        <w:t>Elasticsearch</w:t>
      </w:r>
      <w:r w:rsidRPr="00F22D97">
        <w:rPr>
          <w:color w:val="000000" w:themeColor="text1"/>
          <w:sz w:val="28"/>
          <w:szCs w:val="28"/>
          <w:lang w:val="ru-RU"/>
        </w:rPr>
        <w:t xml:space="preserve">. Данный продукт дает возможность интерактивной визуализации данных проиндексированных страниц в кластере </w:t>
      </w:r>
      <w:r w:rsidRPr="008E167B">
        <w:rPr>
          <w:color w:val="000000" w:themeColor="text1"/>
          <w:sz w:val="28"/>
          <w:szCs w:val="28"/>
        </w:rPr>
        <w:t>Elasticsearch</w:t>
      </w:r>
      <w:r w:rsidRPr="00F22D97">
        <w:rPr>
          <w:color w:val="000000" w:themeColor="text1"/>
          <w:sz w:val="28"/>
          <w:szCs w:val="28"/>
          <w:lang w:val="ru-RU"/>
        </w:rPr>
        <w:t xml:space="preserve"> и поиска пользователям системы. Результатом графического вывода может быть как текстовая информация, так и различные диаграммы, гистограммы, графики.</w:t>
      </w:r>
    </w:p>
    <w:p w14:paraId="6ACEBAED"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Официальный разработчик описывает ряд преимуществ в использование продукта [18]:</w:t>
      </w:r>
    </w:p>
    <w:p w14:paraId="17E6122F" w14:textId="77777777" w:rsidR="00F22D97" w:rsidRPr="008E167B" w:rsidRDefault="00F22D97" w:rsidP="00357AB1">
      <w:pPr>
        <w:pStyle w:val="aff0"/>
        <w:numPr>
          <w:ilvl w:val="0"/>
          <w:numId w:val="6"/>
        </w:numPr>
        <w:spacing w:line="360" w:lineRule="auto"/>
        <w:ind w:left="0" w:firstLine="709"/>
        <w:contextualSpacing/>
        <w:jc w:val="both"/>
        <w:rPr>
          <w:color w:val="000000" w:themeColor="text1"/>
          <w:sz w:val="28"/>
          <w:szCs w:val="28"/>
        </w:rPr>
      </w:pPr>
      <w:r w:rsidRPr="008E167B">
        <w:rPr>
          <w:color w:val="000000" w:themeColor="text1"/>
          <w:sz w:val="28"/>
          <w:szCs w:val="28"/>
        </w:rPr>
        <w:t>Визуализация</w:t>
      </w:r>
    </w:p>
    <w:p w14:paraId="705440C1" w14:textId="77777777" w:rsidR="00F22D97" w:rsidRPr="00F22D97" w:rsidRDefault="00F22D97" w:rsidP="00F22D97">
      <w:pPr>
        <w:spacing w:line="360" w:lineRule="auto"/>
        <w:ind w:firstLine="709"/>
        <w:jc w:val="both"/>
        <w:rPr>
          <w:color w:val="000000" w:themeColor="text1"/>
          <w:sz w:val="28"/>
          <w:szCs w:val="28"/>
          <w:lang w:val="ru-RU"/>
        </w:rPr>
      </w:pPr>
      <w:r w:rsidRPr="008E167B">
        <w:rPr>
          <w:color w:val="000000" w:themeColor="text1"/>
          <w:sz w:val="28"/>
          <w:szCs w:val="28"/>
        </w:rPr>
        <w:t>Kibana</w:t>
      </w:r>
      <w:r w:rsidRPr="00F22D97">
        <w:rPr>
          <w:color w:val="000000" w:themeColor="text1"/>
          <w:sz w:val="28"/>
          <w:szCs w:val="28"/>
          <w:lang w:val="ru-RU"/>
        </w:rPr>
        <w:t xml:space="preserve"> предлагает множество способов простой визуализации данных. Некоторые из них широко используются: вертикальная гистограмма, </w:t>
      </w:r>
      <w:r w:rsidRPr="00F22D97">
        <w:rPr>
          <w:color w:val="000000" w:themeColor="text1"/>
          <w:sz w:val="28"/>
          <w:szCs w:val="28"/>
          <w:lang w:val="ru-RU"/>
        </w:rPr>
        <w:lastRenderedPageBreak/>
        <w:t>горизонтальная гистограмма, круговая диаграмма, линейная диаграмма, тепловая карта и т. д.</w:t>
      </w:r>
    </w:p>
    <w:p w14:paraId="6B452858" w14:textId="77777777" w:rsidR="00F22D97" w:rsidRPr="008E167B" w:rsidRDefault="00F22D97" w:rsidP="00357AB1">
      <w:pPr>
        <w:pStyle w:val="aff0"/>
        <w:numPr>
          <w:ilvl w:val="0"/>
          <w:numId w:val="6"/>
        </w:numPr>
        <w:spacing w:line="360" w:lineRule="auto"/>
        <w:ind w:left="0" w:firstLine="709"/>
        <w:contextualSpacing/>
        <w:jc w:val="both"/>
        <w:rPr>
          <w:color w:val="000000" w:themeColor="text1"/>
          <w:sz w:val="28"/>
          <w:szCs w:val="28"/>
        </w:rPr>
      </w:pPr>
      <w:r w:rsidRPr="008E167B">
        <w:rPr>
          <w:color w:val="000000" w:themeColor="text1"/>
          <w:sz w:val="28"/>
          <w:szCs w:val="28"/>
        </w:rPr>
        <w:t>Приборная доска</w:t>
      </w:r>
    </w:p>
    <w:p w14:paraId="5729981A"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Когда у нас есть готовые визуализации, их можно поместить на одну вкладку: панель инструментов. Глядя на разные разделы вместе, вы получаете четкое общее представление о том, что именно происходит.</w:t>
      </w:r>
    </w:p>
    <w:p w14:paraId="71BCF914" w14:textId="77777777" w:rsidR="00F22D97" w:rsidRPr="008E167B" w:rsidRDefault="00F22D97" w:rsidP="00357AB1">
      <w:pPr>
        <w:pStyle w:val="aff0"/>
        <w:numPr>
          <w:ilvl w:val="0"/>
          <w:numId w:val="6"/>
        </w:numPr>
        <w:spacing w:line="360" w:lineRule="auto"/>
        <w:ind w:left="0" w:firstLine="709"/>
        <w:contextualSpacing/>
        <w:jc w:val="both"/>
        <w:rPr>
          <w:color w:val="000000" w:themeColor="text1"/>
          <w:sz w:val="28"/>
          <w:szCs w:val="28"/>
        </w:rPr>
      </w:pPr>
      <w:r w:rsidRPr="008E167B">
        <w:rPr>
          <w:color w:val="000000" w:themeColor="text1"/>
          <w:sz w:val="28"/>
          <w:szCs w:val="28"/>
        </w:rPr>
        <w:t>Dev Tools</w:t>
      </w:r>
    </w:p>
    <w:p w14:paraId="79AC7A16"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Вы можете работать со своими индексами, используя инструменты разработки. Новички могут добавлять фиктивные индексы из инструментов разработчика, а также добавлять, обновлять, удалять данные и использовать индексы для создания визуализаций.</w:t>
      </w:r>
    </w:p>
    <w:p w14:paraId="68D487B7" w14:textId="77777777" w:rsidR="00F22D97" w:rsidRPr="008E167B" w:rsidRDefault="00F22D97" w:rsidP="00357AB1">
      <w:pPr>
        <w:pStyle w:val="aff0"/>
        <w:numPr>
          <w:ilvl w:val="0"/>
          <w:numId w:val="6"/>
        </w:numPr>
        <w:spacing w:line="360" w:lineRule="auto"/>
        <w:ind w:left="0" w:firstLine="709"/>
        <w:contextualSpacing/>
        <w:jc w:val="both"/>
        <w:rPr>
          <w:color w:val="000000" w:themeColor="text1"/>
          <w:sz w:val="28"/>
          <w:szCs w:val="28"/>
        </w:rPr>
      </w:pPr>
      <w:r w:rsidRPr="008E167B">
        <w:rPr>
          <w:color w:val="000000" w:themeColor="text1"/>
          <w:sz w:val="28"/>
          <w:szCs w:val="28"/>
        </w:rPr>
        <w:t>Отчеты</w:t>
      </w:r>
    </w:p>
    <w:p w14:paraId="3C675CB6"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Все данные в форме просмотра и панели мониторинга можно преобразовать в отчеты (в формате </w:t>
      </w:r>
      <w:r w:rsidRPr="008E167B">
        <w:rPr>
          <w:color w:val="000000" w:themeColor="text1"/>
          <w:sz w:val="28"/>
          <w:szCs w:val="28"/>
        </w:rPr>
        <w:t>CSV</w:t>
      </w:r>
      <w:r w:rsidRPr="00F22D97">
        <w:rPr>
          <w:color w:val="000000" w:themeColor="text1"/>
          <w:sz w:val="28"/>
          <w:szCs w:val="28"/>
          <w:lang w:val="ru-RU"/>
        </w:rPr>
        <w:t xml:space="preserve">), внедрить в код или в виде </w:t>
      </w:r>
      <w:r w:rsidRPr="008E167B">
        <w:rPr>
          <w:color w:val="000000" w:themeColor="text1"/>
          <w:sz w:val="28"/>
          <w:szCs w:val="28"/>
        </w:rPr>
        <w:t>URL</w:t>
      </w:r>
      <w:r w:rsidRPr="00F22D97">
        <w:rPr>
          <w:color w:val="000000" w:themeColor="text1"/>
          <w:sz w:val="28"/>
          <w:szCs w:val="28"/>
          <w:lang w:val="ru-RU"/>
        </w:rPr>
        <w:t>-адреса для совместного использования с другими.</w:t>
      </w:r>
    </w:p>
    <w:p w14:paraId="645C74CD" w14:textId="77777777" w:rsidR="00F22D97" w:rsidRPr="008E167B" w:rsidRDefault="00F22D97" w:rsidP="00357AB1">
      <w:pPr>
        <w:pStyle w:val="aff0"/>
        <w:numPr>
          <w:ilvl w:val="0"/>
          <w:numId w:val="6"/>
        </w:numPr>
        <w:spacing w:line="360" w:lineRule="auto"/>
        <w:ind w:left="0" w:firstLine="709"/>
        <w:contextualSpacing/>
        <w:jc w:val="both"/>
        <w:rPr>
          <w:color w:val="000000" w:themeColor="text1"/>
          <w:sz w:val="28"/>
          <w:szCs w:val="28"/>
        </w:rPr>
      </w:pPr>
      <w:r w:rsidRPr="008E167B">
        <w:rPr>
          <w:color w:val="000000" w:themeColor="text1"/>
          <w:sz w:val="28"/>
          <w:szCs w:val="28"/>
        </w:rPr>
        <w:t>Фильтры и поисковый запрос</w:t>
      </w:r>
    </w:p>
    <w:p w14:paraId="49F9CFA3"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Вы можете использовать фильтры и поисковые запросы, чтобы получить информацию, необходимую для конкретных входных данных, с информационной панели или инструмента визуализации.</w:t>
      </w:r>
    </w:p>
    <w:p w14:paraId="0F9F8107" w14:textId="77777777" w:rsidR="00F22D97" w:rsidRPr="008E167B" w:rsidRDefault="00F22D97" w:rsidP="00357AB1">
      <w:pPr>
        <w:pStyle w:val="aff0"/>
        <w:numPr>
          <w:ilvl w:val="0"/>
          <w:numId w:val="6"/>
        </w:numPr>
        <w:spacing w:line="360" w:lineRule="auto"/>
        <w:ind w:left="0" w:firstLine="709"/>
        <w:contextualSpacing/>
        <w:jc w:val="both"/>
        <w:rPr>
          <w:color w:val="000000" w:themeColor="text1"/>
          <w:sz w:val="28"/>
          <w:szCs w:val="28"/>
        </w:rPr>
      </w:pPr>
      <w:r w:rsidRPr="008E167B">
        <w:rPr>
          <w:color w:val="000000" w:themeColor="text1"/>
          <w:sz w:val="28"/>
          <w:szCs w:val="28"/>
        </w:rPr>
        <w:t>Плагины</w:t>
      </w:r>
    </w:p>
    <w:p w14:paraId="752590BA"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Вы можете добавить сторонние плагины, чтобы добавить новую визуализацию или другое дополнение пользовательского интерфейса в </w:t>
      </w:r>
      <w:r w:rsidRPr="008E167B">
        <w:rPr>
          <w:color w:val="000000" w:themeColor="text1"/>
          <w:sz w:val="28"/>
          <w:szCs w:val="28"/>
        </w:rPr>
        <w:t>Kibana</w:t>
      </w:r>
      <w:r w:rsidRPr="00F22D97">
        <w:rPr>
          <w:color w:val="000000" w:themeColor="text1"/>
          <w:sz w:val="28"/>
          <w:szCs w:val="28"/>
          <w:lang w:val="ru-RU"/>
        </w:rPr>
        <w:t>.</w:t>
      </w:r>
    </w:p>
    <w:p w14:paraId="3D2E2FB3" w14:textId="77777777" w:rsidR="00F22D97" w:rsidRPr="008E167B" w:rsidRDefault="00F22D97" w:rsidP="00357AB1">
      <w:pPr>
        <w:pStyle w:val="aff0"/>
        <w:numPr>
          <w:ilvl w:val="0"/>
          <w:numId w:val="6"/>
        </w:numPr>
        <w:spacing w:line="360" w:lineRule="auto"/>
        <w:ind w:left="0" w:firstLine="709"/>
        <w:contextualSpacing/>
        <w:jc w:val="both"/>
        <w:rPr>
          <w:color w:val="000000" w:themeColor="text1"/>
          <w:sz w:val="28"/>
          <w:szCs w:val="28"/>
        </w:rPr>
      </w:pPr>
      <w:r w:rsidRPr="008E167B">
        <w:rPr>
          <w:color w:val="000000" w:themeColor="text1"/>
          <w:sz w:val="28"/>
          <w:szCs w:val="28"/>
        </w:rPr>
        <w:t>Карты координат и регионов</w:t>
      </w:r>
    </w:p>
    <w:p w14:paraId="2FE8B0E2"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Карта координат и регионов в </w:t>
      </w:r>
      <w:r w:rsidRPr="008E167B">
        <w:rPr>
          <w:color w:val="000000" w:themeColor="text1"/>
          <w:sz w:val="28"/>
          <w:szCs w:val="28"/>
        </w:rPr>
        <w:t>Kibana</w:t>
      </w:r>
      <w:r w:rsidRPr="00F22D97">
        <w:rPr>
          <w:color w:val="000000" w:themeColor="text1"/>
          <w:sz w:val="28"/>
          <w:szCs w:val="28"/>
          <w:lang w:val="ru-RU"/>
        </w:rPr>
        <w:t xml:space="preserve"> помогает отображать визуализацию на географической карте, обеспечивая реалистичное представление данных.</w:t>
      </w:r>
    </w:p>
    <w:p w14:paraId="0CD69330" w14:textId="77777777" w:rsidR="00F22D97" w:rsidRPr="008E167B" w:rsidRDefault="00F22D97" w:rsidP="00357AB1">
      <w:pPr>
        <w:pStyle w:val="aff0"/>
        <w:numPr>
          <w:ilvl w:val="0"/>
          <w:numId w:val="6"/>
        </w:numPr>
        <w:spacing w:line="360" w:lineRule="auto"/>
        <w:ind w:left="0" w:firstLine="709"/>
        <w:contextualSpacing/>
        <w:jc w:val="both"/>
        <w:rPr>
          <w:color w:val="000000" w:themeColor="text1"/>
          <w:sz w:val="28"/>
          <w:szCs w:val="28"/>
        </w:rPr>
      </w:pPr>
      <w:r w:rsidRPr="008E167B">
        <w:rPr>
          <w:color w:val="000000" w:themeColor="text1"/>
          <w:sz w:val="28"/>
          <w:szCs w:val="28"/>
        </w:rPr>
        <w:t>Timelion</w:t>
      </w:r>
    </w:p>
    <w:p w14:paraId="1ED95E0C" w14:textId="77777777" w:rsidR="00F22D97" w:rsidRPr="00F22D97" w:rsidRDefault="00F22D97" w:rsidP="00F22D97">
      <w:pPr>
        <w:spacing w:line="360" w:lineRule="auto"/>
        <w:ind w:firstLine="709"/>
        <w:jc w:val="both"/>
        <w:rPr>
          <w:color w:val="000000" w:themeColor="text1"/>
          <w:sz w:val="28"/>
          <w:szCs w:val="28"/>
          <w:lang w:val="ru-RU"/>
        </w:rPr>
      </w:pPr>
      <w:r w:rsidRPr="008E167B">
        <w:rPr>
          <w:color w:val="000000" w:themeColor="text1"/>
          <w:sz w:val="28"/>
          <w:szCs w:val="28"/>
        </w:rPr>
        <w:t>Timelion</w:t>
      </w:r>
      <w:r w:rsidRPr="00F22D97">
        <w:rPr>
          <w:color w:val="000000" w:themeColor="text1"/>
          <w:sz w:val="28"/>
          <w:szCs w:val="28"/>
          <w:lang w:val="ru-RU"/>
        </w:rPr>
        <w:t xml:space="preserve">, также называемый временной шкалой, — это еще один инструмент визуализации, который в основном используется для анализа данных на основе времени. Для работы с временной шкалой нам нужно </w:t>
      </w:r>
      <w:r w:rsidRPr="00F22D97">
        <w:rPr>
          <w:color w:val="000000" w:themeColor="text1"/>
          <w:sz w:val="28"/>
          <w:szCs w:val="28"/>
          <w:lang w:val="ru-RU"/>
        </w:rPr>
        <w:lastRenderedPageBreak/>
        <w:t>использовать простой язык выражений, который помогает нам подключаться к индексу, а также выполнять вычисления с данными для получения желаемых результатов. Это больше помогает в сравнении данных с предыдущим циклом по неделям, месяцам и т.д.</w:t>
      </w:r>
    </w:p>
    <w:p w14:paraId="13F9C263" w14:textId="77777777" w:rsidR="00F22D97" w:rsidRPr="008E167B" w:rsidRDefault="00F22D97" w:rsidP="00357AB1">
      <w:pPr>
        <w:pStyle w:val="aff0"/>
        <w:numPr>
          <w:ilvl w:val="0"/>
          <w:numId w:val="6"/>
        </w:numPr>
        <w:spacing w:line="360" w:lineRule="auto"/>
        <w:ind w:left="0" w:firstLine="709"/>
        <w:contextualSpacing/>
        <w:jc w:val="both"/>
        <w:rPr>
          <w:color w:val="000000" w:themeColor="text1"/>
          <w:sz w:val="28"/>
          <w:szCs w:val="28"/>
        </w:rPr>
      </w:pPr>
      <w:r w:rsidRPr="008E167B">
        <w:rPr>
          <w:color w:val="000000" w:themeColor="text1"/>
          <w:sz w:val="28"/>
          <w:szCs w:val="28"/>
        </w:rPr>
        <w:t>Холст</w:t>
      </w:r>
    </w:p>
    <w:p w14:paraId="6FA30323" w14:textId="77777777" w:rsidR="00F22D97" w:rsidRPr="00F22D97" w:rsidRDefault="00F22D97" w:rsidP="00F22D97">
      <w:pPr>
        <w:spacing w:line="360" w:lineRule="auto"/>
        <w:ind w:firstLine="709"/>
        <w:jc w:val="both"/>
        <w:rPr>
          <w:color w:val="000000" w:themeColor="text1"/>
          <w:sz w:val="28"/>
          <w:szCs w:val="28"/>
          <w:lang w:val="ru-RU"/>
        </w:rPr>
      </w:pPr>
      <w:r w:rsidRPr="008E167B">
        <w:rPr>
          <w:color w:val="000000" w:themeColor="text1"/>
          <w:sz w:val="28"/>
          <w:szCs w:val="28"/>
        </w:rPr>
        <w:t>Canvas</w:t>
      </w:r>
      <w:r w:rsidRPr="00F22D97">
        <w:rPr>
          <w:color w:val="000000" w:themeColor="text1"/>
          <w:sz w:val="28"/>
          <w:szCs w:val="28"/>
          <w:lang w:val="ru-RU"/>
        </w:rPr>
        <w:t xml:space="preserve"> — еще одна мощная функция </w:t>
      </w:r>
      <w:r w:rsidRPr="008E167B">
        <w:rPr>
          <w:color w:val="000000" w:themeColor="text1"/>
          <w:sz w:val="28"/>
          <w:szCs w:val="28"/>
        </w:rPr>
        <w:t>Kibana</w:t>
      </w:r>
      <w:r w:rsidRPr="00F22D97">
        <w:rPr>
          <w:color w:val="000000" w:themeColor="text1"/>
          <w:sz w:val="28"/>
          <w:szCs w:val="28"/>
          <w:lang w:val="ru-RU"/>
        </w:rPr>
        <w:t>. Используя представление холста, вы можете представлять свои данные в различных сочетаниях цветов, форм, текстов на нескольких страницах, обычно называемых информационными панелями.</w:t>
      </w:r>
    </w:p>
    <w:p w14:paraId="5BBC583D" w14:textId="77777777" w:rsidR="00F22D97" w:rsidRPr="00F22D97" w:rsidRDefault="00F22D97" w:rsidP="00F22D97">
      <w:pPr>
        <w:spacing w:line="360" w:lineRule="auto"/>
        <w:ind w:firstLine="709"/>
        <w:jc w:val="both"/>
        <w:rPr>
          <w:b/>
          <w:color w:val="00B050"/>
          <w:sz w:val="28"/>
          <w:szCs w:val="28"/>
          <w:lang w:val="ru-RU"/>
        </w:rPr>
      </w:pPr>
      <w:r w:rsidRPr="00464768">
        <w:rPr>
          <w:b/>
          <w:color w:val="000000" w:themeColor="text1"/>
          <w:sz w:val="28"/>
          <w:szCs w:val="28"/>
        </w:rPr>
        <w:t>Elasticsearch</w:t>
      </w:r>
    </w:p>
    <w:p w14:paraId="6392062F" w14:textId="77777777" w:rsidR="00F22D97" w:rsidRPr="00F22D97" w:rsidRDefault="00F22D97" w:rsidP="00F22D97">
      <w:pPr>
        <w:spacing w:line="360" w:lineRule="auto"/>
        <w:ind w:firstLine="709"/>
        <w:jc w:val="both"/>
        <w:rPr>
          <w:color w:val="000000" w:themeColor="text1"/>
          <w:sz w:val="28"/>
          <w:szCs w:val="28"/>
          <w:lang w:val="ru-RU"/>
        </w:rPr>
      </w:pPr>
      <w:r w:rsidRPr="005A6F3B">
        <w:rPr>
          <w:color w:val="000000" w:themeColor="text1"/>
          <w:sz w:val="28"/>
          <w:szCs w:val="28"/>
        </w:rPr>
        <w:t>Elasticsearch</w:t>
      </w:r>
      <w:r w:rsidRPr="00F22D97">
        <w:rPr>
          <w:color w:val="000000" w:themeColor="text1"/>
          <w:sz w:val="28"/>
          <w:szCs w:val="28"/>
          <w:lang w:val="ru-RU"/>
        </w:rPr>
        <w:t xml:space="preserve"> – это широко используемый сервер базы данных и поиска основанный на </w:t>
      </w:r>
      <w:r w:rsidRPr="005A6F3B">
        <w:rPr>
          <w:color w:val="000000" w:themeColor="text1"/>
          <w:sz w:val="28"/>
          <w:szCs w:val="28"/>
        </w:rPr>
        <w:t>Apache</w:t>
      </w:r>
      <w:r w:rsidRPr="00F22D97">
        <w:rPr>
          <w:color w:val="000000" w:themeColor="text1"/>
          <w:sz w:val="28"/>
          <w:szCs w:val="28"/>
          <w:lang w:val="ru-RU"/>
        </w:rPr>
        <w:t xml:space="preserve"> </w:t>
      </w:r>
      <w:r w:rsidRPr="005A6F3B">
        <w:rPr>
          <w:color w:val="000000" w:themeColor="text1"/>
          <w:sz w:val="28"/>
          <w:szCs w:val="28"/>
        </w:rPr>
        <w:t>Lucence</w:t>
      </w:r>
      <w:r w:rsidRPr="00F22D97">
        <w:rPr>
          <w:color w:val="000000" w:themeColor="text1"/>
          <w:sz w:val="28"/>
          <w:szCs w:val="28"/>
          <w:lang w:val="ru-RU"/>
        </w:rPr>
        <w:t xml:space="preserve">. Он является основным компонентом установки </w:t>
      </w:r>
      <w:r w:rsidRPr="005A6F3B">
        <w:rPr>
          <w:color w:val="000000" w:themeColor="text1"/>
          <w:sz w:val="28"/>
          <w:szCs w:val="28"/>
        </w:rPr>
        <w:t>ELK</w:t>
      </w:r>
      <w:r w:rsidRPr="00F22D97">
        <w:rPr>
          <w:color w:val="000000" w:themeColor="text1"/>
          <w:sz w:val="28"/>
          <w:szCs w:val="28"/>
          <w:lang w:val="ru-RU"/>
        </w:rPr>
        <w:t xml:space="preserve">. </w:t>
      </w:r>
      <w:r w:rsidRPr="005A6F3B">
        <w:rPr>
          <w:color w:val="000000" w:themeColor="text1"/>
          <w:sz w:val="28"/>
          <w:szCs w:val="28"/>
        </w:rPr>
        <w:t>Elasticsearch</w:t>
      </w:r>
      <w:r w:rsidRPr="00F22D97">
        <w:rPr>
          <w:color w:val="000000" w:themeColor="text1"/>
          <w:sz w:val="28"/>
          <w:szCs w:val="28"/>
          <w:lang w:val="ru-RU"/>
        </w:rPr>
        <w:t xml:space="preserve"> является базой данных </w:t>
      </w:r>
      <w:r w:rsidRPr="005A6F3B">
        <w:rPr>
          <w:color w:val="000000" w:themeColor="text1"/>
          <w:sz w:val="28"/>
          <w:szCs w:val="28"/>
        </w:rPr>
        <w:t>NoSQL</w:t>
      </w:r>
      <w:r w:rsidRPr="00F22D97">
        <w:rPr>
          <w:color w:val="000000" w:themeColor="text1"/>
          <w:sz w:val="28"/>
          <w:szCs w:val="28"/>
          <w:lang w:val="ru-RU"/>
        </w:rPr>
        <w:t xml:space="preserve">, это означает, что он хранит данные неструктурированным способом. </w:t>
      </w:r>
      <w:r w:rsidRPr="005A6F3B">
        <w:rPr>
          <w:color w:val="000000" w:themeColor="text1"/>
          <w:sz w:val="28"/>
          <w:szCs w:val="28"/>
        </w:rPr>
        <w:t>Elasticsearch</w:t>
      </w:r>
      <w:r w:rsidRPr="00F22D97">
        <w:rPr>
          <w:color w:val="000000" w:themeColor="text1"/>
          <w:sz w:val="28"/>
          <w:szCs w:val="28"/>
          <w:lang w:val="ru-RU"/>
        </w:rPr>
        <w:t xml:space="preserve"> позволяет вам выполнять и комбинировать множество типов запросов – структурированных, неструктурированных, географических, метрических. В отличие от большинства баз данных </w:t>
      </w:r>
      <w:r w:rsidRPr="005A6F3B">
        <w:rPr>
          <w:color w:val="000000" w:themeColor="text1"/>
          <w:sz w:val="28"/>
          <w:szCs w:val="28"/>
        </w:rPr>
        <w:t>NoSQL</w:t>
      </w:r>
      <w:r w:rsidRPr="00F22D97">
        <w:rPr>
          <w:color w:val="000000" w:themeColor="text1"/>
          <w:sz w:val="28"/>
          <w:szCs w:val="28"/>
          <w:lang w:val="ru-RU"/>
        </w:rPr>
        <w:t xml:space="preserve">, </w:t>
      </w:r>
      <w:r w:rsidRPr="005A6F3B">
        <w:rPr>
          <w:color w:val="000000" w:themeColor="text1"/>
          <w:sz w:val="28"/>
          <w:szCs w:val="28"/>
        </w:rPr>
        <w:t>Elasticsearch</w:t>
      </w:r>
      <w:r w:rsidRPr="00F22D97">
        <w:rPr>
          <w:color w:val="000000" w:themeColor="text1"/>
          <w:sz w:val="28"/>
          <w:szCs w:val="28"/>
          <w:lang w:val="ru-RU"/>
        </w:rPr>
        <w:t xml:space="preserve"> уделяет большое внимание поисковым возможностям и функциям. </w:t>
      </w:r>
    </w:p>
    <w:p w14:paraId="740413BC"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Официальный разработчик на своем сайте описывает ряд преимуществ в использование продукта [3]:</w:t>
      </w:r>
    </w:p>
    <w:p w14:paraId="5B760B41" w14:textId="77777777" w:rsidR="00F22D97" w:rsidRPr="000C790B" w:rsidRDefault="00F22D97" w:rsidP="00357AB1">
      <w:pPr>
        <w:pStyle w:val="aff0"/>
        <w:numPr>
          <w:ilvl w:val="0"/>
          <w:numId w:val="28"/>
        </w:numPr>
        <w:spacing w:line="360" w:lineRule="auto"/>
        <w:ind w:left="0" w:firstLine="709"/>
        <w:contextualSpacing/>
        <w:jc w:val="both"/>
        <w:rPr>
          <w:color w:val="000000" w:themeColor="text1"/>
          <w:sz w:val="28"/>
          <w:szCs w:val="28"/>
        </w:rPr>
      </w:pPr>
      <w:r w:rsidRPr="000C790B">
        <w:rPr>
          <w:color w:val="000000" w:themeColor="text1"/>
          <w:sz w:val="28"/>
          <w:szCs w:val="28"/>
        </w:rPr>
        <w:t>Скорость</w:t>
      </w:r>
    </w:p>
    <w:p w14:paraId="5A9AB579"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Разработчики увеличили скорость за счет инвертирования индексов с преобразователями конечного состояния для полнотекстового запроса, </w:t>
      </w:r>
      <w:r w:rsidRPr="000C790B">
        <w:rPr>
          <w:color w:val="000000" w:themeColor="text1"/>
          <w:sz w:val="28"/>
          <w:szCs w:val="28"/>
        </w:rPr>
        <w:t>BKD</w:t>
      </w:r>
      <w:r w:rsidRPr="00F22D97">
        <w:rPr>
          <w:color w:val="000000" w:themeColor="text1"/>
          <w:sz w:val="28"/>
          <w:szCs w:val="28"/>
          <w:lang w:val="ru-RU"/>
        </w:rPr>
        <w:t xml:space="preserve"> </w:t>
      </w:r>
      <w:r w:rsidRPr="000C790B">
        <w:rPr>
          <w:color w:val="000000" w:themeColor="text1"/>
          <w:sz w:val="28"/>
          <w:szCs w:val="28"/>
        </w:rPr>
        <w:t>trees</w:t>
      </w:r>
      <w:r w:rsidRPr="00F22D97">
        <w:rPr>
          <w:color w:val="000000" w:themeColor="text1"/>
          <w:sz w:val="28"/>
          <w:szCs w:val="28"/>
          <w:lang w:val="ru-RU"/>
        </w:rPr>
        <w:t xml:space="preserve"> для хранения числовых геоданных и хранилище столбцов для аналитики.</w:t>
      </w:r>
    </w:p>
    <w:p w14:paraId="7C30BC45" w14:textId="77777777" w:rsidR="00F22D97" w:rsidRPr="0066222A" w:rsidRDefault="00F22D97" w:rsidP="00357AB1">
      <w:pPr>
        <w:pStyle w:val="aff0"/>
        <w:numPr>
          <w:ilvl w:val="0"/>
          <w:numId w:val="28"/>
        </w:numPr>
        <w:spacing w:line="360" w:lineRule="auto"/>
        <w:ind w:left="0" w:firstLine="709"/>
        <w:contextualSpacing/>
        <w:jc w:val="both"/>
        <w:rPr>
          <w:color w:val="000000" w:themeColor="text1"/>
          <w:sz w:val="28"/>
          <w:szCs w:val="28"/>
        </w:rPr>
      </w:pPr>
      <w:r w:rsidRPr="0066222A">
        <w:rPr>
          <w:color w:val="000000" w:themeColor="text1"/>
          <w:sz w:val="28"/>
          <w:szCs w:val="28"/>
        </w:rPr>
        <w:t>Запрос и анализ</w:t>
      </w:r>
    </w:p>
    <w:p w14:paraId="74B390AF" w14:textId="77777777" w:rsidR="00F22D97" w:rsidRPr="00F22D97" w:rsidRDefault="00F22D97" w:rsidP="00F22D97">
      <w:pPr>
        <w:spacing w:line="360" w:lineRule="auto"/>
        <w:ind w:firstLine="709"/>
        <w:jc w:val="both"/>
        <w:rPr>
          <w:color w:val="000000" w:themeColor="text1"/>
          <w:sz w:val="28"/>
          <w:szCs w:val="28"/>
          <w:lang w:val="ru-RU"/>
        </w:rPr>
      </w:pPr>
      <w:r w:rsidRPr="000C790B">
        <w:rPr>
          <w:color w:val="000000" w:themeColor="text1"/>
          <w:sz w:val="28"/>
          <w:szCs w:val="28"/>
        </w:rPr>
        <w:t>Elasticsearch</w:t>
      </w:r>
      <w:r w:rsidRPr="00F22D97">
        <w:rPr>
          <w:color w:val="000000" w:themeColor="text1"/>
          <w:sz w:val="28"/>
          <w:szCs w:val="28"/>
          <w:lang w:val="ru-RU"/>
        </w:rPr>
        <w:t xml:space="preserve"> позволяет ранжировать результаты поиска, основываясь на множестве факторов, от частоты использования термина или возраста до популярности и многого другого. Смешивать и сочетать их вместе с функциями, чтобы оптимизировать то, как ваши результаты отображаются для ваших пользователей.</w:t>
      </w:r>
    </w:p>
    <w:p w14:paraId="27C27FE3" w14:textId="77777777" w:rsidR="00F22D97" w:rsidRPr="00542434" w:rsidRDefault="00F22D97" w:rsidP="00357AB1">
      <w:pPr>
        <w:pStyle w:val="aff0"/>
        <w:numPr>
          <w:ilvl w:val="0"/>
          <w:numId w:val="29"/>
        </w:numPr>
        <w:spacing w:line="360" w:lineRule="auto"/>
        <w:ind w:left="0" w:firstLine="709"/>
        <w:contextualSpacing/>
        <w:jc w:val="both"/>
        <w:rPr>
          <w:color w:val="000000" w:themeColor="text1"/>
          <w:sz w:val="28"/>
          <w:szCs w:val="28"/>
        </w:rPr>
      </w:pPr>
      <w:r w:rsidRPr="00542434">
        <w:rPr>
          <w:color w:val="000000" w:themeColor="text1"/>
          <w:sz w:val="28"/>
          <w:szCs w:val="28"/>
        </w:rPr>
        <w:lastRenderedPageBreak/>
        <w:t>Безопасность и мониторинг</w:t>
      </w:r>
    </w:p>
    <w:p w14:paraId="6BB0FA1C"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С помощью </w:t>
      </w:r>
      <w:r w:rsidRPr="00542434">
        <w:rPr>
          <w:color w:val="000000" w:themeColor="text1"/>
          <w:sz w:val="28"/>
          <w:szCs w:val="28"/>
        </w:rPr>
        <w:t>X</w:t>
      </w:r>
      <w:r w:rsidRPr="00F22D97">
        <w:rPr>
          <w:color w:val="000000" w:themeColor="text1"/>
          <w:sz w:val="28"/>
          <w:szCs w:val="28"/>
          <w:lang w:val="ru-RU"/>
        </w:rPr>
        <w:t xml:space="preserve"> – Р</w:t>
      </w:r>
      <w:r w:rsidRPr="00542434">
        <w:rPr>
          <w:color w:val="000000" w:themeColor="text1"/>
          <w:sz w:val="28"/>
          <w:szCs w:val="28"/>
        </w:rPr>
        <w:t>ack</w:t>
      </w:r>
      <w:r w:rsidRPr="00F22D97">
        <w:rPr>
          <w:color w:val="000000" w:themeColor="text1"/>
          <w:sz w:val="28"/>
          <w:szCs w:val="28"/>
          <w:lang w:val="ru-RU"/>
        </w:rPr>
        <w:t xml:space="preserve"> у пользователя есть возможность установить защиту для своего кластера и наблюдать за работой </w:t>
      </w:r>
      <w:r w:rsidRPr="00542434">
        <w:rPr>
          <w:color w:val="000000" w:themeColor="text1"/>
          <w:sz w:val="28"/>
          <w:szCs w:val="28"/>
        </w:rPr>
        <w:t>Elasticsearch</w:t>
      </w:r>
      <w:r w:rsidRPr="00F22D97">
        <w:rPr>
          <w:color w:val="000000" w:themeColor="text1"/>
          <w:sz w:val="28"/>
          <w:szCs w:val="28"/>
          <w:lang w:val="ru-RU"/>
        </w:rPr>
        <w:t>.</w:t>
      </w:r>
    </w:p>
    <w:p w14:paraId="7F77EB6B" w14:textId="77777777" w:rsidR="00F22D97" w:rsidRPr="00542434" w:rsidRDefault="00F22D97" w:rsidP="00357AB1">
      <w:pPr>
        <w:pStyle w:val="aff0"/>
        <w:numPr>
          <w:ilvl w:val="0"/>
          <w:numId w:val="30"/>
        </w:numPr>
        <w:spacing w:line="360" w:lineRule="auto"/>
        <w:ind w:left="0" w:firstLine="709"/>
        <w:contextualSpacing/>
        <w:jc w:val="both"/>
        <w:rPr>
          <w:color w:val="000000" w:themeColor="text1"/>
          <w:sz w:val="28"/>
          <w:szCs w:val="28"/>
        </w:rPr>
      </w:pPr>
      <w:r w:rsidRPr="00542434">
        <w:rPr>
          <w:color w:val="000000" w:themeColor="text1"/>
          <w:sz w:val="28"/>
          <w:szCs w:val="28"/>
        </w:rPr>
        <w:t>Масштабируемость</w:t>
      </w:r>
    </w:p>
    <w:p w14:paraId="368F73C3" w14:textId="77777777" w:rsidR="00F22D97" w:rsidRPr="00F22D97" w:rsidRDefault="00F22D97" w:rsidP="00F22D97">
      <w:pPr>
        <w:spacing w:line="360" w:lineRule="auto"/>
        <w:ind w:firstLine="709"/>
        <w:jc w:val="both"/>
        <w:rPr>
          <w:color w:val="000000" w:themeColor="text1"/>
          <w:sz w:val="28"/>
          <w:szCs w:val="28"/>
          <w:lang w:val="ru-RU"/>
        </w:rPr>
      </w:pPr>
      <w:r w:rsidRPr="00542434">
        <w:rPr>
          <w:color w:val="000000" w:themeColor="text1"/>
          <w:sz w:val="28"/>
          <w:szCs w:val="28"/>
        </w:rPr>
        <w:t>Elasticsearch</w:t>
      </w:r>
      <w:r w:rsidRPr="00F22D97">
        <w:rPr>
          <w:color w:val="000000" w:themeColor="text1"/>
          <w:sz w:val="28"/>
          <w:szCs w:val="28"/>
          <w:lang w:val="ru-RU"/>
        </w:rPr>
        <w:t xml:space="preserve"> запущенный на одном узле работает, точно так же, как и в кластере из 300 узлов.</w:t>
      </w:r>
    </w:p>
    <w:p w14:paraId="3858DE7A" w14:textId="77777777" w:rsidR="00F22D97" w:rsidRPr="00F22D97" w:rsidRDefault="00F22D97" w:rsidP="00F22D97">
      <w:pPr>
        <w:spacing w:line="360" w:lineRule="auto"/>
        <w:ind w:firstLine="709"/>
        <w:jc w:val="both"/>
        <w:rPr>
          <w:color w:val="000000" w:themeColor="text1"/>
          <w:sz w:val="28"/>
          <w:szCs w:val="28"/>
          <w:lang w:val="ru-RU"/>
        </w:rPr>
      </w:pPr>
    </w:p>
    <w:p w14:paraId="445BB19B" w14:textId="77777777" w:rsidR="00F22D97" w:rsidRPr="0066222A" w:rsidRDefault="00F22D97" w:rsidP="00357AB1">
      <w:pPr>
        <w:pStyle w:val="2"/>
        <w:keepLines/>
        <w:numPr>
          <w:ilvl w:val="1"/>
          <w:numId w:val="22"/>
        </w:numPr>
        <w:spacing w:line="360" w:lineRule="auto"/>
        <w:jc w:val="both"/>
        <w:rPr>
          <w:b/>
          <w:color w:val="000000" w:themeColor="text1"/>
          <w:sz w:val="28"/>
          <w:szCs w:val="28"/>
        </w:rPr>
      </w:pPr>
      <w:bookmarkStart w:id="36" w:name="_Toc104486963"/>
      <w:r w:rsidRPr="0066222A">
        <w:rPr>
          <w:b/>
          <w:color w:val="000000" w:themeColor="text1"/>
          <w:sz w:val="28"/>
          <w:szCs w:val="28"/>
        </w:rPr>
        <w:t>Установка ELK – стека</w:t>
      </w:r>
      <w:bookmarkEnd w:id="36"/>
    </w:p>
    <w:p w14:paraId="0CB9657F"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Далее были установлены основные элементы стека. Для этого был загружен и установлен публичный ключ компании </w:t>
      </w:r>
      <w:r>
        <w:rPr>
          <w:sz w:val="28"/>
          <w:szCs w:val="28"/>
        </w:rPr>
        <w:t>Elastic</w:t>
      </w:r>
      <w:r w:rsidRPr="00F22D97">
        <w:rPr>
          <w:sz w:val="28"/>
          <w:szCs w:val="28"/>
          <w:lang w:val="ru-RU"/>
        </w:rPr>
        <w:t>. После этого возникла необходимость добавления репозитория для пакетного менеджера. Далее была проведена активация репозитория для полноценной работы пакетного менеджера репозиторием компании [7].</w:t>
      </w:r>
    </w:p>
    <w:p w14:paraId="3F7778FA"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После добавления необходимых репозиториев с помощью пакетного менеджера были установлены следующие пакеты:</w:t>
      </w:r>
    </w:p>
    <w:p w14:paraId="6568DF5E" w14:textId="77777777" w:rsidR="00F22D97" w:rsidRDefault="00F22D97" w:rsidP="00357AB1">
      <w:pPr>
        <w:pStyle w:val="aff0"/>
        <w:numPr>
          <w:ilvl w:val="0"/>
          <w:numId w:val="7"/>
        </w:numPr>
        <w:spacing w:line="360" w:lineRule="auto"/>
        <w:ind w:left="0" w:firstLine="709"/>
        <w:contextualSpacing/>
        <w:jc w:val="both"/>
        <w:rPr>
          <w:sz w:val="28"/>
          <w:szCs w:val="28"/>
        </w:rPr>
      </w:pPr>
      <w:r w:rsidRPr="004B745B">
        <w:rPr>
          <w:sz w:val="28"/>
          <w:szCs w:val="28"/>
        </w:rPr>
        <w:t>Elasticsearch</w:t>
      </w:r>
    </w:p>
    <w:p w14:paraId="034DFD1B" w14:textId="77777777" w:rsidR="00F22D97" w:rsidRDefault="00F22D97" w:rsidP="00357AB1">
      <w:pPr>
        <w:pStyle w:val="aff0"/>
        <w:numPr>
          <w:ilvl w:val="0"/>
          <w:numId w:val="7"/>
        </w:numPr>
        <w:spacing w:line="360" w:lineRule="auto"/>
        <w:ind w:left="0" w:firstLine="709"/>
        <w:contextualSpacing/>
        <w:jc w:val="both"/>
        <w:rPr>
          <w:sz w:val="28"/>
          <w:szCs w:val="28"/>
        </w:rPr>
      </w:pPr>
      <w:r w:rsidRPr="004B745B">
        <w:rPr>
          <w:sz w:val="28"/>
          <w:szCs w:val="28"/>
        </w:rPr>
        <w:t>Kibana</w:t>
      </w:r>
    </w:p>
    <w:p w14:paraId="61F3B41F" w14:textId="77777777" w:rsidR="00F22D97" w:rsidRDefault="00F22D97" w:rsidP="00357AB1">
      <w:pPr>
        <w:pStyle w:val="aff0"/>
        <w:numPr>
          <w:ilvl w:val="0"/>
          <w:numId w:val="7"/>
        </w:numPr>
        <w:spacing w:line="360" w:lineRule="auto"/>
        <w:ind w:left="0" w:firstLine="709"/>
        <w:contextualSpacing/>
        <w:jc w:val="both"/>
        <w:rPr>
          <w:sz w:val="28"/>
          <w:szCs w:val="28"/>
        </w:rPr>
      </w:pPr>
      <w:r w:rsidRPr="006B3A4F">
        <w:rPr>
          <w:sz w:val="28"/>
          <w:szCs w:val="28"/>
        </w:rPr>
        <w:t>Packetbeat</w:t>
      </w:r>
    </w:p>
    <w:p w14:paraId="5D51F5C2"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После установки каждый из этих элементов требует настройки и накладки работоспособности.</w:t>
      </w:r>
    </w:p>
    <w:p w14:paraId="2C4E04EB" w14:textId="77777777" w:rsidR="00F22D97" w:rsidRPr="00F22D97" w:rsidRDefault="00F22D97" w:rsidP="00F22D97">
      <w:pPr>
        <w:spacing w:line="360" w:lineRule="auto"/>
        <w:ind w:firstLine="709"/>
        <w:jc w:val="both"/>
        <w:rPr>
          <w:sz w:val="28"/>
          <w:szCs w:val="28"/>
          <w:lang w:val="ru-RU"/>
        </w:rPr>
      </w:pPr>
    </w:p>
    <w:p w14:paraId="481F855C" w14:textId="77777777" w:rsidR="00F22D97" w:rsidRPr="0066222A" w:rsidRDefault="00F22D97" w:rsidP="00357AB1">
      <w:pPr>
        <w:pStyle w:val="2"/>
        <w:keepLines/>
        <w:numPr>
          <w:ilvl w:val="2"/>
          <w:numId w:val="22"/>
        </w:numPr>
        <w:spacing w:line="360" w:lineRule="auto"/>
        <w:jc w:val="both"/>
        <w:rPr>
          <w:color w:val="000000" w:themeColor="text1"/>
          <w:sz w:val="28"/>
          <w:szCs w:val="28"/>
        </w:rPr>
      </w:pPr>
      <w:bookmarkStart w:id="37" w:name="_Toc104486964"/>
      <w:r w:rsidRPr="0066222A">
        <w:rPr>
          <w:color w:val="000000" w:themeColor="text1"/>
          <w:sz w:val="28"/>
          <w:szCs w:val="28"/>
        </w:rPr>
        <w:t>Установка распределённой поисковой системы</w:t>
      </w:r>
      <w:bookmarkEnd w:id="37"/>
    </w:p>
    <w:p w14:paraId="7C4BFA07" w14:textId="77777777" w:rsidR="00F22D97" w:rsidRPr="0072367A" w:rsidRDefault="00F22D97" w:rsidP="00F22D97">
      <w:pPr>
        <w:spacing w:line="360" w:lineRule="auto"/>
        <w:ind w:firstLine="709"/>
        <w:jc w:val="both"/>
        <w:rPr>
          <w:color w:val="000000" w:themeColor="text1"/>
          <w:sz w:val="28"/>
          <w:szCs w:val="28"/>
        </w:rPr>
      </w:pPr>
      <w:r w:rsidRPr="0072367A">
        <w:rPr>
          <w:color w:val="000000" w:themeColor="text1"/>
          <w:sz w:val="28"/>
          <w:szCs w:val="28"/>
        </w:rPr>
        <w:t>После установки Elasticsearch был отредактирован главный конфигурационный файл Elasticsearch, elasticsearch.yml.</w:t>
      </w:r>
    </w:p>
    <w:p w14:paraId="09C3D60F"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Файл </w:t>
      </w:r>
      <w:r w:rsidRPr="0072367A">
        <w:rPr>
          <w:color w:val="000000" w:themeColor="text1"/>
          <w:sz w:val="28"/>
          <w:szCs w:val="28"/>
        </w:rPr>
        <w:t>elasticsearch</w:t>
      </w:r>
      <w:r w:rsidRPr="00F22D97">
        <w:rPr>
          <w:color w:val="000000" w:themeColor="text1"/>
          <w:sz w:val="28"/>
          <w:szCs w:val="28"/>
          <w:lang w:val="ru-RU"/>
        </w:rPr>
        <w:t>.</w:t>
      </w:r>
      <w:r w:rsidRPr="0072367A">
        <w:rPr>
          <w:color w:val="000000" w:themeColor="text1"/>
          <w:sz w:val="28"/>
          <w:szCs w:val="28"/>
        </w:rPr>
        <w:t>yml</w:t>
      </w:r>
      <w:r w:rsidRPr="00F22D97">
        <w:rPr>
          <w:color w:val="000000" w:themeColor="text1"/>
          <w:sz w:val="28"/>
          <w:szCs w:val="28"/>
          <w:lang w:val="ru-RU"/>
        </w:rPr>
        <w:t xml:space="preserve"> предоставляет параметры конфигурации для кластера, узлов, путей, памяти, сети, обнаружения и шлюзов. Большинство этих параметров имеют значения по умолчанию, но можно изменить их в соответствии потребностями. Для кластера, состоящего из одного сервера, мы изменили настройки только для сетевого хоста.</w:t>
      </w:r>
    </w:p>
    <w:p w14:paraId="38F7A623"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lastRenderedPageBreak/>
        <w:t xml:space="preserve">При изначальной настройки к </w:t>
      </w:r>
      <w:r w:rsidRPr="0072367A">
        <w:rPr>
          <w:color w:val="000000" w:themeColor="text1"/>
          <w:sz w:val="28"/>
          <w:szCs w:val="28"/>
        </w:rPr>
        <w:t>Elasticsearch</w:t>
      </w:r>
      <w:r w:rsidRPr="00F22D97">
        <w:rPr>
          <w:color w:val="000000" w:themeColor="text1"/>
          <w:sz w:val="28"/>
          <w:szCs w:val="28"/>
          <w:lang w:val="ru-RU"/>
        </w:rPr>
        <w:t xml:space="preserve"> внешний доступ имеет любой пользователь. С точки зрения безопасности — это не практично, поэтому нужно ограничить внешний доступ </w:t>
      </w:r>
      <w:r w:rsidRPr="0072367A">
        <w:rPr>
          <w:color w:val="000000" w:themeColor="text1"/>
          <w:sz w:val="28"/>
          <w:szCs w:val="28"/>
        </w:rPr>
        <w:t>Elasticsearch</w:t>
      </w:r>
      <w:r w:rsidRPr="00F22D97">
        <w:rPr>
          <w:color w:val="000000" w:themeColor="text1"/>
          <w:sz w:val="28"/>
          <w:szCs w:val="28"/>
          <w:lang w:val="ru-RU"/>
        </w:rPr>
        <w:t xml:space="preserve"> (порт 9200), чтобы посторонние пользователи не смогли прочитать данные. </w:t>
      </w:r>
    </w:p>
    <w:p w14:paraId="0FAD5865"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Затем добавили сервис в автозагрузку, чтобы </w:t>
      </w:r>
      <w:r w:rsidRPr="0072367A">
        <w:rPr>
          <w:color w:val="000000" w:themeColor="text1"/>
          <w:sz w:val="28"/>
          <w:szCs w:val="28"/>
        </w:rPr>
        <w:t>Elasticsearch</w:t>
      </w:r>
      <w:r w:rsidRPr="00F22D97">
        <w:rPr>
          <w:color w:val="000000" w:themeColor="text1"/>
          <w:sz w:val="28"/>
          <w:szCs w:val="28"/>
          <w:lang w:val="ru-RU"/>
        </w:rPr>
        <w:t xml:space="preserve"> запускался при каждой загрузке вашего сервера</w:t>
      </w:r>
    </w:p>
    <w:p w14:paraId="0824DFB4" w14:textId="77777777" w:rsidR="00F22D97" w:rsidRPr="00F22D97" w:rsidRDefault="00F22D97" w:rsidP="00F22D97">
      <w:pPr>
        <w:spacing w:line="360" w:lineRule="auto"/>
        <w:ind w:firstLine="709"/>
        <w:jc w:val="both"/>
        <w:rPr>
          <w:color w:val="000000" w:themeColor="text1"/>
          <w:sz w:val="28"/>
          <w:szCs w:val="28"/>
          <w:lang w:val="ru-RU"/>
        </w:rPr>
      </w:pPr>
    </w:p>
    <w:p w14:paraId="09A6BB09" w14:textId="77777777" w:rsidR="00F22D97" w:rsidRPr="0066222A" w:rsidRDefault="00F22D97" w:rsidP="00357AB1">
      <w:pPr>
        <w:pStyle w:val="2"/>
        <w:keepLines/>
        <w:numPr>
          <w:ilvl w:val="2"/>
          <w:numId w:val="22"/>
        </w:numPr>
        <w:spacing w:line="360" w:lineRule="auto"/>
        <w:jc w:val="left"/>
        <w:rPr>
          <w:color w:val="000000" w:themeColor="text1"/>
          <w:sz w:val="28"/>
          <w:szCs w:val="28"/>
        </w:rPr>
      </w:pPr>
      <w:bookmarkStart w:id="38" w:name="_Toc104486965"/>
      <w:r w:rsidRPr="0066222A">
        <w:rPr>
          <w:color w:val="000000" w:themeColor="text1"/>
          <w:sz w:val="28"/>
          <w:szCs w:val="28"/>
        </w:rPr>
        <w:t>Установка системы визуализации информации</w:t>
      </w:r>
      <w:bookmarkEnd w:id="38"/>
    </w:p>
    <w:p w14:paraId="5C61F60D"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После была произведена установка компонента для визуального интерфейса </w:t>
      </w:r>
      <w:r>
        <w:rPr>
          <w:sz w:val="28"/>
          <w:szCs w:val="28"/>
        </w:rPr>
        <w:t>Kibana</w:t>
      </w:r>
      <w:r w:rsidRPr="00F22D97">
        <w:rPr>
          <w:sz w:val="28"/>
          <w:szCs w:val="28"/>
          <w:lang w:val="ru-RU"/>
        </w:rPr>
        <w:t xml:space="preserve">, он необходим для визуализации получаемой информации в </w:t>
      </w:r>
      <w:r w:rsidRPr="00D92C40">
        <w:rPr>
          <w:sz w:val="28"/>
          <w:szCs w:val="28"/>
        </w:rPr>
        <w:t>Elasticsearch</w:t>
      </w:r>
      <w:r w:rsidRPr="00F22D97">
        <w:rPr>
          <w:sz w:val="28"/>
          <w:szCs w:val="28"/>
          <w:lang w:val="ru-RU"/>
        </w:rPr>
        <w:t>.</w:t>
      </w:r>
    </w:p>
    <w:p w14:paraId="352929E3"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Установка это элемента происходила с помощью добавления репозитория в пакетный менеджер. После установки необходимо добавить </w:t>
      </w:r>
      <w:r w:rsidRPr="00D013A7">
        <w:rPr>
          <w:sz w:val="28"/>
          <w:szCs w:val="28"/>
        </w:rPr>
        <w:t>Kibana</w:t>
      </w:r>
      <w:r w:rsidRPr="00F22D97">
        <w:rPr>
          <w:sz w:val="28"/>
          <w:szCs w:val="28"/>
          <w:lang w:val="ru-RU"/>
        </w:rPr>
        <w:t xml:space="preserve"> в автозагрузку и указать, адрес устройства на котором работает </w:t>
      </w:r>
      <w:r w:rsidRPr="00D013A7">
        <w:rPr>
          <w:sz w:val="28"/>
          <w:szCs w:val="28"/>
        </w:rPr>
        <w:t>Elasticsearch</w:t>
      </w:r>
      <w:r w:rsidRPr="00F22D97">
        <w:rPr>
          <w:sz w:val="28"/>
          <w:szCs w:val="28"/>
          <w:lang w:val="ru-RU"/>
        </w:rPr>
        <w:t xml:space="preserve"> и </w:t>
      </w:r>
      <w:r w:rsidRPr="00D013A7">
        <w:rPr>
          <w:sz w:val="28"/>
          <w:szCs w:val="28"/>
        </w:rPr>
        <w:t>Packetbeat</w:t>
      </w:r>
      <w:r w:rsidRPr="00F22D97">
        <w:rPr>
          <w:sz w:val="28"/>
          <w:szCs w:val="28"/>
          <w:lang w:val="ru-RU"/>
        </w:rPr>
        <w:t xml:space="preserve">. В нашем случае мы работаем одним и тем же узлом, как и сама </w:t>
      </w:r>
      <w:r w:rsidRPr="00D013A7">
        <w:rPr>
          <w:sz w:val="28"/>
          <w:szCs w:val="28"/>
        </w:rPr>
        <w:t>Kibana</w:t>
      </w:r>
      <w:r w:rsidRPr="00F22D97">
        <w:rPr>
          <w:sz w:val="28"/>
          <w:szCs w:val="28"/>
          <w:lang w:val="ru-RU"/>
        </w:rPr>
        <w:t xml:space="preserve">, поэтому направляем сбор данных </w:t>
      </w:r>
      <w:r w:rsidRPr="00D013A7">
        <w:rPr>
          <w:sz w:val="28"/>
          <w:szCs w:val="28"/>
        </w:rPr>
        <w:t>Kibana</w:t>
      </w:r>
      <w:r w:rsidRPr="00F22D97">
        <w:rPr>
          <w:sz w:val="28"/>
          <w:szCs w:val="28"/>
          <w:lang w:val="ru-RU"/>
        </w:rPr>
        <w:t xml:space="preserve"> на внешний </w:t>
      </w:r>
      <w:r>
        <w:rPr>
          <w:sz w:val="28"/>
          <w:szCs w:val="28"/>
        </w:rPr>
        <w:t>IP</w:t>
      </w:r>
      <w:r w:rsidRPr="00F22D97">
        <w:rPr>
          <w:sz w:val="28"/>
          <w:szCs w:val="28"/>
          <w:lang w:val="ru-RU"/>
        </w:rPr>
        <w:t xml:space="preserve"> адрес машины, на котором будет запущен </w:t>
      </w:r>
      <w:r>
        <w:rPr>
          <w:sz w:val="28"/>
          <w:szCs w:val="28"/>
        </w:rPr>
        <w:t>ElasticStack</w:t>
      </w:r>
      <w:r w:rsidRPr="00F22D97">
        <w:rPr>
          <w:sz w:val="28"/>
          <w:szCs w:val="28"/>
          <w:lang w:val="ru-RU"/>
        </w:rPr>
        <w:t>.</w:t>
      </w:r>
    </w:p>
    <w:p w14:paraId="0738C927" w14:textId="552773D9"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Также есть необходимость указать какой конкретно адрес должна слушать сама </w:t>
      </w:r>
      <w:r w:rsidRPr="00D013A7">
        <w:rPr>
          <w:sz w:val="28"/>
          <w:szCs w:val="28"/>
        </w:rPr>
        <w:t>Kibana</w:t>
      </w:r>
      <w:r w:rsidRPr="00F22D97">
        <w:rPr>
          <w:sz w:val="28"/>
          <w:szCs w:val="28"/>
          <w:lang w:val="ru-RU"/>
        </w:rPr>
        <w:t xml:space="preserve"> для ответа на запросы, в нашем случае мы используем </w:t>
      </w:r>
      <w:r>
        <w:rPr>
          <w:sz w:val="28"/>
          <w:szCs w:val="28"/>
        </w:rPr>
        <w:t>IP</w:t>
      </w:r>
      <w:ins w:id="39" w:author="root" w:date="2022-05-29T22:02:00Z">
        <w:r w:rsidR="0054038E">
          <w:rPr>
            <w:sz w:val="28"/>
            <w:szCs w:val="28"/>
            <w:lang w:val="ru-RU"/>
          </w:rPr>
          <w:t>-</w:t>
        </w:r>
      </w:ins>
      <w:del w:id="40" w:author="root" w:date="2022-05-29T22:02:00Z">
        <w:r w:rsidRPr="00F22D97" w:rsidDel="0054038E">
          <w:rPr>
            <w:sz w:val="28"/>
            <w:szCs w:val="28"/>
            <w:lang w:val="ru-RU"/>
          </w:rPr>
          <w:delText xml:space="preserve"> адркс </w:delText>
        </w:r>
      </w:del>
      <w:ins w:id="41" w:author="root" w:date="2022-05-29T22:02:00Z">
        <w:r w:rsidR="0054038E" w:rsidRPr="00F22D97">
          <w:rPr>
            <w:sz w:val="28"/>
            <w:szCs w:val="28"/>
            <w:lang w:val="ru-RU"/>
          </w:rPr>
          <w:t>адр</w:t>
        </w:r>
        <w:r w:rsidR="0054038E">
          <w:rPr>
            <w:sz w:val="28"/>
            <w:szCs w:val="28"/>
            <w:lang w:val="ru-RU"/>
          </w:rPr>
          <w:t>е</w:t>
        </w:r>
        <w:r w:rsidR="0054038E" w:rsidRPr="00F22D97">
          <w:rPr>
            <w:sz w:val="28"/>
            <w:szCs w:val="28"/>
            <w:lang w:val="ru-RU"/>
          </w:rPr>
          <w:t xml:space="preserve">с </w:t>
        </w:r>
      </w:ins>
      <w:r w:rsidRPr="00F22D97">
        <w:rPr>
          <w:sz w:val="28"/>
          <w:szCs w:val="28"/>
          <w:lang w:val="ru-RU"/>
        </w:rPr>
        <w:t>0.0.0.0, используя этот адрес, мы слушаем все возможные запросы, приходящие на это устройство.</w:t>
      </w:r>
    </w:p>
    <w:p w14:paraId="28898EEC"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Веб – интерфейс продукта </w:t>
      </w:r>
      <w:r w:rsidRPr="00D013A7">
        <w:rPr>
          <w:sz w:val="28"/>
          <w:szCs w:val="28"/>
        </w:rPr>
        <w:t>Kibana</w:t>
      </w:r>
      <w:r w:rsidRPr="00F22D97">
        <w:rPr>
          <w:sz w:val="28"/>
          <w:szCs w:val="28"/>
          <w:lang w:val="ru-RU"/>
        </w:rPr>
        <w:t xml:space="preserve">, в отличии от других сайтов, доступен не по 80 или 443 порту, а по порту 5601. Данный порт был выбран разработчиками качестве еще одного ограничения, которое уменьшает возможность случайного попадания в панель управления </w:t>
      </w:r>
      <w:r w:rsidRPr="00D013A7">
        <w:rPr>
          <w:sz w:val="28"/>
          <w:szCs w:val="28"/>
        </w:rPr>
        <w:t>Kibana</w:t>
      </w:r>
      <w:r w:rsidRPr="00F22D97">
        <w:rPr>
          <w:sz w:val="28"/>
          <w:szCs w:val="28"/>
          <w:lang w:val="ru-RU"/>
        </w:rPr>
        <w:t>.</w:t>
      </w:r>
    </w:p>
    <w:p w14:paraId="403CBE97" w14:textId="77777777" w:rsidR="00F22D97" w:rsidRPr="00F22D97" w:rsidRDefault="00F22D97" w:rsidP="00F22D97">
      <w:pPr>
        <w:spacing w:line="360" w:lineRule="auto"/>
        <w:ind w:firstLine="709"/>
        <w:jc w:val="both"/>
        <w:rPr>
          <w:sz w:val="28"/>
          <w:szCs w:val="28"/>
          <w:lang w:val="ru-RU"/>
        </w:rPr>
      </w:pPr>
    </w:p>
    <w:p w14:paraId="75686BF0" w14:textId="77777777" w:rsidR="00F22D97" w:rsidRPr="00F22D97" w:rsidRDefault="00F22D97" w:rsidP="00357AB1">
      <w:pPr>
        <w:pStyle w:val="2"/>
        <w:keepLines/>
        <w:numPr>
          <w:ilvl w:val="2"/>
          <w:numId w:val="22"/>
        </w:numPr>
        <w:spacing w:line="360" w:lineRule="auto"/>
        <w:jc w:val="left"/>
        <w:rPr>
          <w:color w:val="000000" w:themeColor="text1"/>
          <w:sz w:val="28"/>
          <w:szCs w:val="28"/>
          <w:lang w:val="ru-RU"/>
        </w:rPr>
      </w:pPr>
      <w:bookmarkStart w:id="42" w:name="_Toc104486966"/>
      <w:r w:rsidRPr="00F22D97">
        <w:rPr>
          <w:color w:val="000000" w:themeColor="text1"/>
          <w:sz w:val="28"/>
          <w:szCs w:val="28"/>
          <w:lang w:val="ru-RU"/>
        </w:rPr>
        <w:t>Установка и настройка анализатора сетевых пакетов</w:t>
      </w:r>
      <w:bookmarkEnd w:id="42"/>
    </w:p>
    <w:p w14:paraId="4201C229" w14:textId="77777777" w:rsidR="00F22D97" w:rsidRPr="00F22D97" w:rsidRDefault="00F22D97" w:rsidP="00F22D97">
      <w:pPr>
        <w:spacing w:line="360" w:lineRule="auto"/>
        <w:ind w:firstLine="709"/>
        <w:jc w:val="both"/>
        <w:rPr>
          <w:sz w:val="28"/>
          <w:szCs w:val="28"/>
          <w:lang w:val="ru-RU"/>
        </w:rPr>
      </w:pPr>
      <w:r w:rsidRPr="00F22D97">
        <w:rPr>
          <w:color w:val="000000" w:themeColor="text1"/>
          <w:sz w:val="28"/>
          <w:szCs w:val="28"/>
          <w:lang w:val="ru-RU"/>
        </w:rPr>
        <w:t xml:space="preserve">Так как в нашем стеке не используется </w:t>
      </w:r>
      <w:r w:rsidRPr="004B745B">
        <w:rPr>
          <w:sz w:val="28"/>
          <w:szCs w:val="28"/>
        </w:rPr>
        <w:t>Logstash</w:t>
      </w:r>
      <w:r w:rsidRPr="00F22D97">
        <w:rPr>
          <w:sz w:val="28"/>
          <w:szCs w:val="28"/>
          <w:lang w:val="ru-RU"/>
        </w:rPr>
        <w:t xml:space="preserve">, производим настройку инструмента </w:t>
      </w:r>
      <w:r>
        <w:rPr>
          <w:sz w:val="28"/>
          <w:szCs w:val="28"/>
        </w:rPr>
        <w:t>P</w:t>
      </w:r>
      <w:r w:rsidRPr="00EB52FA">
        <w:rPr>
          <w:sz w:val="28"/>
          <w:szCs w:val="28"/>
        </w:rPr>
        <w:t>acketbeat</w:t>
      </w:r>
      <w:r w:rsidRPr="00F22D97">
        <w:rPr>
          <w:sz w:val="28"/>
          <w:szCs w:val="28"/>
          <w:lang w:val="ru-RU"/>
        </w:rPr>
        <w:t xml:space="preserve">. После установки и обновления пакета </w:t>
      </w:r>
      <w:r>
        <w:rPr>
          <w:sz w:val="28"/>
          <w:szCs w:val="28"/>
        </w:rPr>
        <w:t>P</w:t>
      </w:r>
      <w:r w:rsidRPr="00EB52FA">
        <w:rPr>
          <w:sz w:val="28"/>
          <w:szCs w:val="28"/>
        </w:rPr>
        <w:t>acketbeat</w:t>
      </w:r>
      <w:r w:rsidRPr="00F22D97">
        <w:rPr>
          <w:sz w:val="28"/>
          <w:szCs w:val="28"/>
          <w:lang w:val="ru-RU"/>
        </w:rPr>
        <w:t xml:space="preserve">, необходимо добавить его в автоматический запуск системы, чтобы при </w:t>
      </w:r>
      <w:r w:rsidRPr="00F22D97">
        <w:rPr>
          <w:sz w:val="28"/>
          <w:szCs w:val="28"/>
          <w:lang w:val="ru-RU"/>
        </w:rPr>
        <w:lastRenderedPageBreak/>
        <w:t xml:space="preserve">возможных проблемах с электричеством или появившийся необходимости перезагрузке машины в максимально короткие сроки продолжился сбор информации и минимизировалось время простаивания машины [12]. </w:t>
      </w:r>
    </w:p>
    <w:p w14:paraId="58826EFE" w14:textId="001ED868" w:rsidR="00F22D97" w:rsidRDefault="00F22D97" w:rsidP="00F22D97">
      <w:pPr>
        <w:spacing w:line="360" w:lineRule="auto"/>
        <w:ind w:firstLine="709"/>
        <w:jc w:val="both"/>
        <w:rPr>
          <w:sz w:val="28"/>
          <w:szCs w:val="28"/>
        </w:rPr>
      </w:pPr>
      <w:r w:rsidRPr="00F22D97">
        <w:rPr>
          <w:sz w:val="28"/>
          <w:szCs w:val="28"/>
          <w:lang w:val="ru-RU"/>
        </w:rPr>
        <w:t xml:space="preserve">Далее, для настройки </w:t>
      </w:r>
      <w:r w:rsidRPr="00EB52FA">
        <w:rPr>
          <w:sz w:val="28"/>
          <w:szCs w:val="28"/>
        </w:rPr>
        <w:t>Packetbeat</w:t>
      </w:r>
      <w:r w:rsidRPr="00F22D97">
        <w:rPr>
          <w:sz w:val="28"/>
          <w:szCs w:val="28"/>
          <w:lang w:val="ru-RU"/>
        </w:rPr>
        <w:t xml:space="preserve"> следует редактировать файл конфигурации. В первую очередь в файле конфигурации </w:t>
      </w:r>
      <w:commentRangeStart w:id="43"/>
      <w:r w:rsidRPr="00F22D97">
        <w:rPr>
          <w:sz w:val="28"/>
          <w:szCs w:val="28"/>
          <w:lang w:val="ru-RU"/>
        </w:rPr>
        <w:t xml:space="preserve">указываем </w:t>
      </w:r>
      <w:commentRangeEnd w:id="43"/>
      <w:r w:rsidR="0054038E">
        <w:rPr>
          <w:rStyle w:val="af7"/>
        </w:rPr>
        <w:commentReference w:id="43"/>
      </w:r>
      <w:r w:rsidRPr="00F22D97">
        <w:rPr>
          <w:sz w:val="28"/>
          <w:szCs w:val="28"/>
          <w:lang w:val="ru-RU"/>
        </w:rPr>
        <w:t xml:space="preserve">сетевой интерфейс, с которого следует вести захват трафика. После, в секции протоколов указываем, какие протоколы и на каких портах должен обнаружить </w:t>
      </w:r>
      <w:r w:rsidRPr="00EB52FA">
        <w:rPr>
          <w:sz w:val="28"/>
          <w:szCs w:val="28"/>
        </w:rPr>
        <w:t>Packetbeat</w:t>
      </w:r>
      <w:r w:rsidRPr="00F22D97">
        <w:rPr>
          <w:sz w:val="28"/>
          <w:szCs w:val="28"/>
          <w:lang w:val="ru-RU"/>
        </w:rPr>
        <w:t xml:space="preserve">. Таже выполняем настройки вывода. </w:t>
      </w:r>
      <w:r w:rsidRPr="0086198F">
        <w:rPr>
          <w:sz w:val="28"/>
          <w:szCs w:val="28"/>
        </w:rPr>
        <w:t>Packetbeat</w:t>
      </w:r>
      <w:r w:rsidRPr="00F22D97">
        <w:rPr>
          <w:sz w:val="28"/>
          <w:szCs w:val="28"/>
          <w:lang w:val="ru-RU"/>
        </w:rPr>
        <w:t xml:space="preserve"> поддерживает множество способов вывода, но чаще всего используется передача в </w:t>
      </w:r>
      <w:r w:rsidRPr="0086198F">
        <w:rPr>
          <w:sz w:val="28"/>
          <w:szCs w:val="28"/>
        </w:rPr>
        <w:t>Elasticsearch</w:t>
      </w:r>
      <w:r w:rsidRPr="00F22D97">
        <w:rPr>
          <w:sz w:val="28"/>
          <w:szCs w:val="28"/>
          <w:lang w:val="ru-RU"/>
        </w:rPr>
        <w:t xml:space="preserve"> или в </w:t>
      </w:r>
      <w:r w:rsidRPr="0086198F">
        <w:rPr>
          <w:sz w:val="28"/>
          <w:szCs w:val="28"/>
        </w:rPr>
        <w:t>Logstash</w:t>
      </w:r>
      <w:r w:rsidRPr="00F22D97">
        <w:rPr>
          <w:sz w:val="28"/>
          <w:szCs w:val="28"/>
          <w:lang w:val="ru-RU"/>
        </w:rPr>
        <w:t xml:space="preserve"> для дополнительной обработки. </w:t>
      </w:r>
      <w:r>
        <w:rPr>
          <w:sz w:val="28"/>
          <w:szCs w:val="28"/>
        </w:rPr>
        <w:t xml:space="preserve">В </w:t>
      </w:r>
      <w:del w:id="44" w:author="root" w:date="2022-05-29T22:04:00Z">
        <w:r w:rsidDel="0054038E">
          <w:rPr>
            <w:sz w:val="28"/>
            <w:szCs w:val="28"/>
          </w:rPr>
          <w:delText xml:space="preserve">нашем </w:delText>
        </w:r>
      </w:del>
      <w:ins w:id="45" w:author="root" w:date="2022-05-29T22:04:00Z">
        <w:r w:rsidR="0054038E">
          <w:rPr>
            <w:sz w:val="28"/>
            <w:szCs w:val="28"/>
            <w:lang w:val="ru-RU"/>
          </w:rPr>
          <w:t>-разработанном</w:t>
        </w:r>
        <w:r w:rsidR="0054038E">
          <w:rPr>
            <w:sz w:val="28"/>
            <w:szCs w:val="28"/>
          </w:rPr>
          <w:t xml:space="preserve"> </w:t>
        </w:r>
      </w:ins>
      <w:r>
        <w:rPr>
          <w:sz w:val="28"/>
          <w:szCs w:val="28"/>
        </w:rPr>
        <w:t xml:space="preserve">стенде настраиваем передачу трафика напрямую в </w:t>
      </w:r>
      <w:r w:rsidRPr="0086198F">
        <w:rPr>
          <w:sz w:val="28"/>
          <w:szCs w:val="28"/>
        </w:rPr>
        <w:t>Elasticsearch</w:t>
      </w:r>
      <w:r>
        <w:rPr>
          <w:sz w:val="28"/>
          <w:szCs w:val="28"/>
        </w:rPr>
        <w:t>.</w:t>
      </w:r>
    </w:p>
    <w:p w14:paraId="1EE8E6C9" w14:textId="77777777" w:rsidR="00F22D97" w:rsidRPr="00A45F6E" w:rsidRDefault="00F22D97" w:rsidP="00F22D97">
      <w:pPr>
        <w:spacing w:line="360" w:lineRule="auto"/>
        <w:ind w:firstLine="709"/>
        <w:jc w:val="both"/>
        <w:rPr>
          <w:sz w:val="28"/>
          <w:szCs w:val="28"/>
        </w:rPr>
      </w:pPr>
    </w:p>
    <w:p w14:paraId="67EA5EB2" w14:textId="77777777" w:rsidR="00F22D97" w:rsidRPr="00970226" w:rsidRDefault="00F22D97" w:rsidP="00357AB1">
      <w:pPr>
        <w:pStyle w:val="2"/>
        <w:keepLines/>
        <w:numPr>
          <w:ilvl w:val="1"/>
          <w:numId w:val="22"/>
        </w:numPr>
        <w:spacing w:line="360" w:lineRule="auto"/>
        <w:jc w:val="both"/>
        <w:rPr>
          <w:b/>
          <w:color w:val="000000" w:themeColor="text1"/>
          <w:sz w:val="28"/>
          <w:szCs w:val="28"/>
        </w:rPr>
      </w:pPr>
      <w:bookmarkStart w:id="46" w:name="_Toc104486967"/>
      <w:r w:rsidRPr="0066222A">
        <w:rPr>
          <w:b/>
          <w:color w:val="000000" w:themeColor="text1"/>
          <w:sz w:val="28"/>
          <w:szCs w:val="28"/>
        </w:rPr>
        <w:t>Настройка Dashboard в Kibana</w:t>
      </w:r>
      <w:bookmarkEnd w:id="46"/>
    </w:p>
    <w:p w14:paraId="253FBCEA" w14:textId="77777777" w:rsidR="00F22D97" w:rsidRPr="0066222A" w:rsidRDefault="00F22D97" w:rsidP="00357AB1">
      <w:pPr>
        <w:pStyle w:val="2"/>
        <w:keepLines/>
        <w:numPr>
          <w:ilvl w:val="2"/>
          <w:numId w:val="22"/>
        </w:numPr>
        <w:spacing w:line="360" w:lineRule="auto"/>
        <w:jc w:val="left"/>
        <w:rPr>
          <w:color w:val="000000" w:themeColor="text1"/>
          <w:sz w:val="28"/>
          <w:szCs w:val="28"/>
        </w:rPr>
      </w:pPr>
      <w:bookmarkStart w:id="47" w:name="_Toc104486968"/>
      <w:r w:rsidRPr="0066222A">
        <w:rPr>
          <w:color w:val="000000" w:themeColor="text1"/>
          <w:sz w:val="28"/>
          <w:szCs w:val="28"/>
        </w:rPr>
        <w:t>Создание Index Pattern</w:t>
      </w:r>
      <w:bookmarkEnd w:id="47"/>
      <w:r w:rsidRPr="0066222A">
        <w:rPr>
          <w:color w:val="000000" w:themeColor="text1"/>
          <w:sz w:val="28"/>
          <w:szCs w:val="28"/>
        </w:rPr>
        <w:t xml:space="preserve"> </w:t>
      </w:r>
    </w:p>
    <w:p w14:paraId="193F2637"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В первую очередь нужно создать </w:t>
      </w:r>
      <w:r w:rsidRPr="00E866E0">
        <w:rPr>
          <w:color w:val="000000" w:themeColor="text1"/>
          <w:sz w:val="28"/>
          <w:szCs w:val="28"/>
        </w:rPr>
        <w:t>Index</w:t>
      </w:r>
      <w:r w:rsidRPr="00F22D97">
        <w:rPr>
          <w:color w:val="000000" w:themeColor="text1"/>
          <w:sz w:val="28"/>
          <w:szCs w:val="28"/>
          <w:lang w:val="ru-RU"/>
        </w:rPr>
        <w:t xml:space="preserve"> </w:t>
      </w:r>
      <w:r w:rsidRPr="00E866E0">
        <w:rPr>
          <w:color w:val="000000" w:themeColor="text1"/>
          <w:sz w:val="28"/>
          <w:szCs w:val="28"/>
        </w:rPr>
        <w:t>Pattern</w:t>
      </w:r>
      <w:r w:rsidRPr="00F22D97">
        <w:rPr>
          <w:color w:val="000000" w:themeColor="text1"/>
          <w:sz w:val="28"/>
          <w:szCs w:val="28"/>
          <w:lang w:val="ru-RU"/>
        </w:rPr>
        <w:t xml:space="preserve"> для </w:t>
      </w:r>
      <w:r w:rsidRPr="00E866E0">
        <w:rPr>
          <w:color w:val="000000" w:themeColor="text1"/>
          <w:sz w:val="28"/>
          <w:szCs w:val="28"/>
        </w:rPr>
        <w:t>Kibana</w:t>
      </w:r>
      <w:r w:rsidRPr="00F22D97">
        <w:rPr>
          <w:color w:val="000000" w:themeColor="text1"/>
          <w:sz w:val="28"/>
          <w:szCs w:val="28"/>
          <w:lang w:val="ru-RU"/>
        </w:rPr>
        <w:t xml:space="preserve"> с информацией о том, какие данные надо отображать [11].</w:t>
      </w:r>
    </w:p>
    <w:p w14:paraId="26A9D137"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Для настройки выбираем раздел </w:t>
      </w:r>
      <w:r w:rsidRPr="00AA6955">
        <w:rPr>
          <w:sz w:val="28"/>
          <w:szCs w:val="28"/>
        </w:rPr>
        <w:t>Discover</w:t>
      </w:r>
      <w:r w:rsidRPr="00F22D97">
        <w:rPr>
          <w:sz w:val="28"/>
          <w:szCs w:val="28"/>
          <w:lang w:val="ru-RU"/>
        </w:rPr>
        <w:t xml:space="preserve"> в левом меню и переходим на страницу создания </w:t>
      </w:r>
      <w:r w:rsidRPr="00AA6955">
        <w:rPr>
          <w:sz w:val="28"/>
          <w:szCs w:val="28"/>
        </w:rPr>
        <w:t>Index</w:t>
      </w:r>
      <w:r w:rsidRPr="00F22D97">
        <w:rPr>
          <w:sz w:val="28"/>
          <w:szCs w:val="28"/>
          <w:lang w:val="ru-RU"/>
        </w:rPr>
        <w:t xml:space="preserve"> </w:t>
      </w:r>
      <w:r w:rsidRPr="00AA6955">
        <w:rPr>
          <w:sz w:val="28"/>
          <w:szCs w:val="28"/>
        </w:rPr>
        <w:t>pattern</w:t>
      </w:r>
      <w:r w:rsidRPr="00F22D97">
        <w:rPr>
          <w:sz w:val="28"/>
          <w:szCs w:val="28"/>
          <w:lang w:val="ru-RU"/>
        </w:rPr>
        <w:t xml:space="preserve"> (Рисунок 10).</w:t>
      </w:r>
    </w:p>
    <w:p w14:paraId="5BCBFE86" w14:textId="77777777" w:rsidR="00F22D97" w:rsidRPr="00F22D97" w:rsidRDefault="00F22D97" w:rsidP="00F22D97">
      <w:pPr>
        <w:spacing w:line="360" w:lineRule="auto"/>
        <w:jc w:val="center"/>
        <w:rPr>
          <w:sz w:val="28"/>
          <w:szCs w:val="28"/>
          <w:lang w:val="ru-RU"/>
        </w:rPr>
      </w:pPr>
    </w:p>
    <w:p w14:paraId="3BF048D3" w14:textId="77777777" w:rsidR="00F22D97" w:rsidRPr="00AA6955" w:rsidRDefault="00F22D97" w:rsidP="00F22D97">
      <w:pPr>
        <w:spacing w:line="360" w:lineRule="auto"/>
        <w:jc w:val="center"/>
        <w:rPr>
          <w:sz w:val="28"/>
          <w:szCs w:val="28"/>
        </w:rPr>
      </w:pPr>
      <w:r w:rsidRPr="00CB7C8A">
        <w:rPr>
          <w:noProof/>
          <w:color w:val="FF0000"/>
          <w:sz w:val="28"/>
          <w:szCs w:val="28"/>
          <w:lang w:val="ru-RU"/>
        </w:rPr>
        <w:drawing>
          <wp:inline distT="0" distB="0" distL="0" distR="0" wp14:anchorId="206D575B" wp14:editId="1DBD102F">
            <wp:extent cx="5046295" cy="2228850"/>
            <wp:effectExtent l="76200" t="76200" r="135890" b="133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020"/>
                    <a:stretch/>
                  </pic:blipFill>
                  <pic:spPr bwMode="auto">
                    <a:xfrm>
                      <a:off x="0" y="0"/>
                      <a:ext cx="5046295" cy="222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26A0F2" w14:textId="77777777" w:rsidR="00F22D97" w:rsidRPr="00F22D97" w:rsidRDefault="00F22D97" w:rsidP="00F22D97">
      <w:pPr>
        <w:spacing w:line="360" w:lineRule="auto"/>
        <w:jc w:val="center"/>
        <w:rPr>
          <w:sz w:val="24"/>
          <w:szCs w:val="24"/>
          <w:lang w:val="ru-RU"/>
        </w:rPr>
      </w:pPr>
      <w:r w:rsidRPr="00F22D97">
        <w:rPr>
          <w:sz w:val="24"/>
          <w:szCs w:val="24"/>
          <w:lang w:val="ru-RU"/>
        </w:rPr>
        <w:t xml:space="preserve">Рисунок 10 – Начальная страница </w:t>
      </w:r>
      <w:r w:rsidRPr="0066222A">
        <w:rPr>
          <w:sz w:val="24"/>
          <w:szCs w:val="24"/>
        </w:rPr>
        <w:t>Index</w:t>
      </w:r>
      <w:r w:rsidRPr="00F22D97">
        <w:rPr>
          <w:sz w:val="24"/>
          <w:szCs w:val="24"/>
          <w:lang w:val="ru-RU"/>
        </w:rPr>
        <w:t xml:space="preserve"> </w:t>
      </w:r>
      <w:r w:rsidRPr="0066222A">
        <w:rPr>
          <w:sz w:val="24"/>
          <w:szCs w:val="24"/>
        </w:rPr>
        <w:t>pattern</w:t>
      </w:r>
    </w:p>
    <w:p w14:paraId="40F912AB"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lastRenderedPageBreak/>
        <w:t>Нажав на кнопку «</w:t>
      </w:r>
      <w:r w:rsidRPr="00AA6955">
        <w:rPr>
          <w:sz w:val="28"/>
          <w:szCs w:val="28"/>
        </w:rPr>
        <w:t>Create</w:t>
      </w:r>
      <w:r w:rsidRPr="00F22D97">
        <w:rPr>
          <w:sz w:val="28"/>
          <w:szCs w:val="28"/>
          <w:lang w:val="ru-RU"/>
        </w:rPr>
        <w:t xml:space="preserve"> </w:t>
      </w:r>
      <w:r w:rsidRPr="00AA6955">
        <w:rPr>
          <w:sz w:val="28"/>
          <w:szCs w:val="28"/>
        </w:rPr>
        <w:t>index</w:t>
      </w:r>
      <w:r w:rsidRPr="00F22D97">
        <w:rPr>
          <w:sz w:val="28"/>
          <w:szCs w:val="28"/>
          <w:lang w:val="ru-RU"/>
        </w:rPr>
        <w:t xml:space="preserve"> </w:t>
      </w:r>
      <w:r w:rsidRPr="00AA6955">
        <w:rPr>
          <w:sz w:val="28"/>
          <w:szCs w:val="28"/>
        </w:rPr>
        <w:t>pattern</w:t>
      </w:r>
      <w:r w:rsidRPr="00F22D97">
        <w:rPr>
          <w:sz w:val="28"/>
          <w:szCs w:val="28"/>
          <w:lang w:val="ru-RU"/>
        </w:rPr>
        <w:t>», попадаем на страницу создания индекса. В поле «</w:t>
      </w:r>
      <w:r w:rsidRPr="00AA6955">
        <w:rPr>
          <w:sz w:val="28"/>
          <w:szCs w:val="28"/>
        </w:rPr>
        <w:t>Name</w:t>
      </w:r>
      <w:r w:rsidRPr="00F22D97">
        <w:rPr>
          <w:sz w:val="28"/>
          <w:szCs w:val="28"/>
          <w:lang w:val="ru-RU"/>
        </w:rPr>
        <w:t>» вводим «</w:t>
      </w:r>
      <w:r w:rsidRPr="00AA6955">
        <w:rPr>
          <w:sz w:val="28"/>
          <w:szCs w:val="28"/>
        </w:rPr>
        <w:t>packetbeat</w:t>
      </w:r>
      <w:r w:rsidRPr="00F22D97">
        <w:rPr>
          <w:sz w:val="28"/>
          <w:szCs w:val="28"/>
          <w:lang w:val="ru-RU"/>
        </w:rPr>
        <w:t xml:space="preserve"> *», а в поле «</w:t>
      </w:r>
      <w:r w:rsidRPr="00AA6955">
        <w:rPr>
          <w:sz w:val="28"/>
          <w:szCs w:val="28"/>
        </w:rPr>
        <w:t>Timestamp</w:t>
      </w:r>
      <w:r w:rsidRPr="00F22D97">
        <w:rPr>
          <w:sz w:val="28"/>
          <w:szCs w:val="28"/>
          <w:lang w:val="ru-RU"/>
        </w:rPr>
        <w:t xml:space="preserve"> </w:t>
      </w:r>
      <w:r w:rsidRPr="00AA6955">
        <w:rPr>
          <w:sz w:val="28"/>
          <w:szCs w:val="28"/>
        </w:rPr>
        <w:t>field</w:t>
      </w:r>
      <w:r w:rsidRPr="00F22D97">
        <w:rPr>
          <w:sz w:val="28"/>
          <w:szCs w:val="28"/>
          <w:lang w:val="ru-RU"/>
        </w:rPr>
        <w:t>» выбираем ключевое поле с временной отметкой, в нашем случае это @</w:t>
      </w:r>
      <w:r w:rsidRPr="00AA6955">
        <w:rPr>
          <w:sz w:val="28"/>
          <w:szCs w:val="28"/>
        </w:rPr>
        <w:t>timestamp</w:t>
      </w:r>
      <w:r w:rsidRPr="00F22D97">
        <w:rPr>
          <w:sz w:val="28"/>
          <w:szCs w:val="28"/>
          <w:lang w:val="ru-RU"/>
        </w:rPr>
        <w:t xml:space="preserve"> (Рисунок 11).</w:t>
      </w:r>
    </w:p>
    <w:p w14:paraId="2E4E1126" w14:textId="77777777" w:rsidR="00F22D97" w:rsidRPr="00F22D97" w:rsidRDefault="00F22D97" w:rsidP="00F22D97">
      <w:pPr>
        <w:spacing w:line="360" w:lineRule="auto"/>
        <w:jc w:val="both"/>
        <w:rPr>
          <w:sz w:val="28"/>
          <w:szCs w:val="28"/>
          <w:lang w:val="ru-RU"/>
        </w:rPr>
      </w:pPr>
    </w:p>
    <w:p w14:paraId="03F4AF48" w14:textId="77777777" w:rsidR="00F22D97" w:rsidRPr="006F2F78" w:rsidRDefault="00F22D97" w:rsidP="00F22D97">
      <w:pPr>
        <w:spacing w:line="360" w:lineRule="auto"/>
        <w:jc w:val="center"/>
        <w:rPr>
          <w:sz w:val="28"/>
          <w:szCs w:val="28"/>
        </w:rPr>
      </w:pPr>
      <w:r w:rsidRPr="00CB7C8A">
        <w:rPr>
          <w:noProof/>
          <w:color w:val="FF0000"/>
          <w:sz w:val="28"/>
          <w:szCs w:val="28"/>
          <w:lang w:val="ru-RU"/>
        </w:rPr>
        <w:drawing>
          <wp:inline distT="0" distB="0" distL="0" distR="0" wp14:anchorId="7922918B" wp14:editId="3E3683B9">
            <wp:extent cx="4942335" cy="2924175"/>
            <wp:effectExtent l="76200" t="76200" r="125095" b="1238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02" b="1560"/>
                    <a:stretch/>
                  </pic:blipFill>
                  <pic:spPr bwMode="auto">
                    <a:xfrm>
                      <a:off x="0" y="0"/>
                      <a:ext cx="4945410" cy="2925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F513C7" w14:textId="77777777" w:rsidR="00F22D97" w:rsidRPr="00F22D97" w:rsidRDefault="00F22D97" w:rsidP="00F22D97">
      <w:pPr>
        <w:spacing w:line="360" w:lineRule="auto"/>
        <w:jc w:val="center"/>
        <w:rPr>
          <w:sz w:val="24"/>
          <w:szCs w:val="24"/>
          <w:lang w:val="ru-RU"/>
        </w:rPr>
      </w:pPr>
      <w:r w:rsidRPr="00F22D97">
        <w:rPr>
          <w:sz w:val="24"/>
          <w:szCs w:val="24"/>
          <w:lang w:val="ru-RU"/>
        </w:rPr>
        <w:t xml:space="preserve">Рисунок 11 – Страница создания </w:t>
      </w:r>
      <w:r w:rsidRPr="0066222A">
        <w:rPr>
          <w:sz w:val="24"/>
          <w:szCs w:val="24"/>
        </w:rPr>
        <w:t>Index</w:t>
      </w:r>
      <w:r w:rsidRPr="00F22D97">
        <w:rPr>
          <w:sz w:val="24"/>
          <w:szCs w:val="24"/>
          <w:lang w:val="ru-RU"/>
        </w:rPr>
        <w:t xml:space="preserve"> </w:t>
      </w:r>
      <w:r w:rsidRPr="0066222A">
        <w:rPr>
          <w:sz w:val="24"/>
          <w:szCs w:val="24"/>
        </w:rPr>
        <w:t>pattern</w:t>
      </w:r>
    </w:p>
    <w:p w14:paraId="4104A318" w14:textId="77777777" w:rsidR="00F22D97" w:rsidRPr="00F22D97" w:rsidRDefault="00F22D97" w:rsidP="00F22D97">
      <w:pPr>
        <w:spacing w:line="360" w:lineRule="auto"/>
        <w:jc w:val="both"/>
        <w:rPr>
          <w:sz w:val="28"/>
          <w:szCs w:val="28"/>
          <w:lang w:val="ru-RU"/>
        </w:rPr>
      </w:pPr>
    </w:p>
    <w:p w14:paraId="69F1957A"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На рисунке 12 изображена страница настроек индекса, в результате выполненных инструкций. </w:t>
      </w:r>
    </w:p>
    <w:p w14:paraId="74004747" w14:textId="77777777" w:rsidR="00F22D97" w:rsidRPr="006F2F78" w:rsidRDefault="00F22D97" w:rsidP="00F22D97">
      <w:pPr>
        <w:spacing w:line="360" w:lineRule="auto"/>
        <w:jc w:val="center"/>
        <w:rPr>
          <w:sz w:val="28"/>
          <w:szCs w:val="28"/>
        </w:rPr>
      </w:pPr>
      <w:r w:rsidRPr="00CB7C8A">
        <w:rPr>
          <w:noProof/>
          <w:color w:val="FF0000"/>
          <w:sz w:val="28"/>
          <w:szCs w:val="28"/>
          <w:lang w:val="ru-RU"/>
        </w:rPr>
        <w:drawing>
          <wp:inline distT="0" distB="0" distL="0" distR="0" wp14:anchorId="4C681E5B" wp14:editId="51617435">
            <wp:extent cx="4945927" cy="2590800"/>
            <wp:effectExtent l="76200" t="76200" r="140970" b="133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83"/>
                    <a:stretch/>
                  </pic:blipFill>
                  <pic:spPr bwMode="auto">
                    <a:xfrm>
                      <a:off x="0" y="0"/>
                      <a:ext cx="4954759" cy="2595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BB6674" w14:textId="77777777" w:rsidR="00F22D97" w:rsidRPr="00F22D97" w:rsidRDefault="00F22D97" w:rsidP="00F22D97">
      <w:pPr>
        <w:spacing w:line="360" w:lineRule="auto"/>
        <w:jc w:val="center"/>
        <w:rPr>
          <w:color w:val="000000" w:themeColor="text1"/>
          <w:sz w:val="24"/>
          <w:szCs w:val="24"/>
          <w:lang w:val="ru-RU"/>
        </w:rPr>
      </w:pPr>
      <w:r w:rsidRPr="00F22D97">
        <w:rPr>
          <w:sz w:val="24"/>
          <w:szCs w:val="24"/>
          <w:lang w:val="ru-RU"/>
        </w:rPr>
        <w:t>Рисунок 12 – Страница настроек индекса</w:t>
      </w:r>
    </w:p>
    <w:p w14:paraId="35564D21"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lastRenderedPageBreak/>
        <w:t xml:space="preserve">Перейдя в раздел </w:t>
      </w:r>
      <w:r w:rsidRPr="006F2F78">
        <w:rPr>
          <w:sz w:val="28"/>
          <w:szCs w:val="28"/>
        </w:rPr>
        <w:t>Discover</w:t>
      </w:r>
      <w:r w:rsidRPr="00F22D97">
        <w:rPr>
          <w:sz w:val="28"/>
          <w:szCs w:val="28"/>
          <w:lang w:val="ru-RU"/>
        </w:rPr>
        <w:t>, увидим записи логов (Рисунок 13).</w:t>
      </w:r>
    </w:p>
    <w:p w14:paraId="4AD9AE6C" w14:textId="77777777" w:rsidR="00F22D97" w:rsidRPr="00F22D97" w:rsidRDefault="00F22D97" w:rsidP="00F22D97">
      <w:pPr>
        <w:spacing w:line="360" w:lineRule="auto"/>
        <w:jc w:val="center"/>
        <w:rPr>
          <w:sz w:val="28"/>
          <w:szCs w:val="28"/>
          <w:lang w:val="ru-RU"/>
        </w:rPr>
      </w:pPr>
    </w:p>
    <w:p w14:paraId="1C05515C" w14:textId="77777777" w:rsidR="00F22D97" w:rsidRPr="006F2F78" w:rsidRDefault="00F22D97" w:rsidP="00F22D97">
      <w:pPr>
        <w:spacing w:line="360" w:lineRule="auto"/>
        <w:jc w:val="center"/>
        <w:rPr>
          <w:sz w:val="28"/>
          <w:szCs w:val="28"/>
        </w:rPr>
      </w:pPr>
      <w:r w:rsidRPr="00E866E0">
        <w:rPr>
          <w:noProof/>
          <w:color w:val="FF0000"/>
          <w:sz w:val="28"/>
          <w:szCs w:val="28"/>
          <w:lang w:val="ru-RU"/>
        </w:rPr>
        <w:drawing>
          <wp:inline distT="0" distB="0" distL="0" distR="0" wp14:anchorId="22B3E55B" wp14:editId="6A728E33">
            <wp:extent cx="5939790" cy="2961640"/>
            <wp:effectExtent l="76200" t="76200" r="137160" b="1244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61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EEE06" w14:textId="77777777" w:rsidR="00F22D97" w:rsidRPr="00F22D97" w:rsidRDefault="00F22D97" w:rsidP="00F22D97">
      <w:pPr>
        <w:spacing w:line="360" w:lineRule="auto"/>
        <w:jc w:val="center"/>
        <w:rPr>
          <w:sz w:val="24"/>
          <w:szCs w:val="24"/>
          <w:lang w:val="ru-RU"/>
        </w:rPr>
      </w:pPr>
      <w:r w:rsidRPr="00F22D97">
        <w:rPr>
          <w:sz w:val="24"/>
          <w:szCs w:val="24"/>
          <w:lang w:val="ru-RU"/>
        </w:rPr>
        <w:t>Рисунок 13 – Записи логов</w:t>
      </w:r>
    </w:p>
    <w:p w14:paraId="3ECE071D" w14:textId="77777777" w:rsidR="00F22D97" w:rsidRPr="00F22D97" w:rsidRDefault="00F22D97" w:rsidP="00F22D97">
      <w:pPr>
        <w:spacing w:line="360" w:lineRule="auto"/>
        <w:rPr>
          <w:sz w:val="28"/>
          <w:szCs w:val="28"/>
          <w:lang w:val="ru-RU"/>
        </w:rPr>
      </w:pPr>
    </w:p>
    <w:p w14:paraId="00F3C073"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Страница </w:t>
      </w:r>
      <w:r w:rsidRPr="006F2F78">
        <w:rPr>
          <w:sz w:val="28"/>
          <w:szCs w:val="28"/>
        </w:rPr>
        <w:t>Discover</w:t>
      </w:r>
      <w:r w:rsidRPr="00F22D97">
        <w:rPr>
          <w:sz w:val="28"/>
          <w:szCs w:val="28"/>
          <w:lang w:val="ru-RU"/>
        </w:rPr>
        <w:t xml:space="preserve"> содержит следующие элементы [16]:</w:t>
      </w:r>
    </w:p>
    <w:p w14:paraId="222AB83F" w14:textId="77777777" w:rsidR="00F22D97" w:rsidRPr="00F22D97" w:rsidRDefault="00F22D97" w:rsidP="00357AB1">
      <w:pPr>
        <w:pStyle w:val="aff0"/>
        <w:numPr>
          <w:ilvl w:val="0"/>
          <w:numId w:val="8"/>
        </w:numPr>
        <w:spacing w:line="360" w:lineRule="auto"/>
        <w:ind w:left="0" w:firstLine="709"/>
        <w:contextualSpacing/>
        <w:jc w:val="both"/>
        <w:rPr>
          <w:sz w:val="28"/>
          <w:szCs w:val="28"/>
          <w:lang w:val="ru-RU"/>
        </w:rPr>
      </w:pPr>
      <w:r w:rsidRPr="00F22D97">
        <w:rPr>
          <w:b/>
          <w:sz w:val="28"/>
          <w:szCs w:val="28"/>
          <w:lang w:val="ru-RU"/>
        </w:rPr>
        <w:t>Панель поиска:</w:t>
      </w:r>
      <w:r w:rsidRPr="00F22D97">
        <w:rPr>
          <w:sz w:val="28"/>
          <w:szCs w:val="28"/>
          <w:lang w:val="ru-RU"/>
        </w:rPr>
        <w:t xml:space="preserve"> расположена непосредственно под главным меню навигации и позволяет выполнять поиск по собранным сообщениям журнала.</w:t>
      </w:r>
    </w:p>
    <w:p w14:paraId="5BEB12C4" w14:textId="77777777" w:rsidR="00F22D97" w:rsidRPr="00F22D97" w:rsidRDefault="00F22D97" w:rsidP="00357AB1">
      <w:pPr>
        <w:pStyle w:val="aff0"/>
        <w:numPr>
          <w:ilvl w:val="0"/>
          <w:numId w:val="8"/>
        </w:numPr>
        <w:spacing w:line="360" w:lineRule="auto"/>
        <w:ind w:left="0" w:firstLine="709"/>
        <w:contextualSpacing/>
        <w:jc w:val="both"/>
        <w:rPr>
          <w:sz w:val="28"/>
          <w:szCs w:val="28"/>
          <w:lang w:val="ru-RU"/>
        </w:rPr>
      </w:pPr>
      <w:r w:rsidRPr="00F22D97">
        <w:rPr>
          <w:b/>
          <w:sz w:val="28"/>
          <w:szCs w:val="28"/>
          <w:lang w:val="ru-RU"/>
        </w:rPr>
        <w:t>Фильтр времени:</w:t>
      </w:r>
      <w:r w:rsidRPr="00F22D97">
        <w:rPr>
          <w:sz w:val="28"/>
          <w:szCs w:val="28"/>
          <w:lang w:val="ru-RU"/>
        </w:rPr>
        <w:t xml:space="preserve"> расположен в правом верхнем углу. Используйте эту функцию для фильтрации журналов на основе различных относительных и абсолютных интервалов времени.</w:t>
      </w:r>
    </w:p>
    <w:p w14:paraId="643BD24A" w14:textId="77777777" w:rsidR="00F22D97" w:rsidRPr="00F22D97" w:rsidRDefault="00F22D97" w:rsidP="00357AB1">
      <w:pPr>
        <w:pStyle w:val="aff0"/>
        <w:numPr>
          <w:ilvl w:val="0"/>
          <w:numId w:val="8"/>
        </w:numPr>
        <w:spacing w:line="360" w:lineRule="auto"/>
        <w:ind w:left="0" w:firstLine="709"/>
        <w:contextualSpacing/>
        <w:jc w:val="both"/>
        <w:rPr>
          <w:sz w:val="28"/>
          <w:szCs w:val="28"/>
          <w:lang w:val="ru-RU"/>
        </w:rPr>
      </w:pPr>
      <w:r w:rsidRPr="00F22D97">
        <w:rPr>
          <w:b/>
          <w:sz w:val="28"/>
          <w:szCs w:val="28"/>
          <w:lang w:val="ru-RU"/>
        </w:rPr>
        <w:t>Список полей:</w:t>
      </w:r>
      <w:r w:rsidRPr="00F22D97">
        <w:rPr>
          <w:sz w:val="28"/>
          <w:szCs w:val="28"/>
          <w:lang w:val="ru-RU"/>
        </w:rPr>
        <w:t xml:space="preserve"> расположен слева, чуть ниже строки поиска. Здесь вы можете выбрать поля для визуализации.</w:t>
      </w:r>
    </w:p>
    <w:p w14:paraId="65FF4463" w14:textId="77777777" w:rsidR="00F22D97" w:rsidRPr="00F22D97" w:rsidRDefault="00F22D97" w:rsidP="00357AB1">
      <w:pPr>
        <w:pStyle w:val="aff0"/>
        <w:numPr>
          <w:ilvl w:val="0"/>
          <w:numId w:val="8"/>
        </w:numPr>
        <w:spacing w:line="360" w:lineRule="auto"/>
        <w:ind w:left="0" w:firstLine="709"/>
        <w:contextualSpacing/>
        <w:jc w:val="both"/>
        <w:rPr>
          <w:sz w:val="28"/>
          <w:szCs w:val="28"/>
          <w:lang w:val="ru-RU"/>
        </w:rPr>
      </w:pPr>
      <w:r w:rsidRPr="00F22D97">
        <w:rPr>
          <w:b/>
          <w:sz w:val="28"/>
          <w:szCs w:val="28"/>
          <w:lang w:val="ru-RU"/>
        </w:rPr>
        <w:t>Гистограмма:</w:t>
      </w:r>
      <w:r w:rsidRPr="00F22D97">
        <w:rPr>
          <w:sz w:val="28"/>
          <w:szCs w:val="28"/>
          <w:lang w:val="ru-RU"/>
        </w:rPr>
        <w:t xml:space="preserve"> график, который находится в центре страницы под строкой поиска. По умолчанию он отображает количество всех журналов в зависимости от времени (ось </w:t>
      </w:r>
      <w:r w:rsidRPr="009D2B6E">
        <w:rPr>
          <w:sz w:val="28"/>
          <w:szCs w:val="28"/>
        </w:rPr>
        <w:t>X</w:t>
      </w:r>
      <w:r w:rsidRPr="00F22D97">
        <w:rPr>
          <w:sz w:val="28"/>
          <w:szCs w:val="28"/>
          <w:lang w:val="ru-RU"/>
        </w:rPr>
        <w:t>).</w:t>
      </w:r>
    </w:p>
    <w:p w14:paraId="0CEF6C33" w14:textId="77777777" w:rsidR="00F22D97" w:rsidRDefault="00F22D97" w:rsidP="00357AB1">
      <w:pPr>
        <w:pStyle w:val="aff0"/>
        <w:numPr>
          <w:ilvl w:val="0"/>
          <w:numId w:val="8"/>
        </w:numPr>
        <w:spacing w:line="360" w:lineRule="auto"/>
        <w:ind w:left="0" w:firstLine="709"/>
        <w:contextualSpacing/>
        <w:jc w:val="both"/>
        <w:rPr>
          <w:sz w:val="28"/>
          <w:szCs w:val="28"/>
        </w:rPr>
      </w:pPr>
      <w:r w:rsidRPr="00F22D97">
        <w:rPr>
          <w:b/>
          <w:sz w:val="28"/>
          <w:szCs w:val="28"/>
          <w:lang w:val="ru-RU"/>
        </w:rPr>
        <w:t>Просмотр журналов:</w:t>
      </w:r>
      <w:r w:rsidRPr="00F22D97">
        <w:rPr>
          <w:sz w:val="28"/>
          <w:szCs w:val="28"/>
          <w:lang w:val="ru-RU"/>
        </w:rPr>
        <w:t xml:space="preserve"> список под гистограммой, содержащий сообщения журнала и данные, отфильтрованные по полям. </w:t>
      </w:r>
      <w:r w:rsidRPr="009D2B6E">
        <w:rPr>
          <w:sz w:val="28"/>
          <w:szCs w:val="28"/>
        </w:rPr>
        <w:t>Если поле не заполнено, сообщение отображается полностью.</w:t>
      </w:r>
    </w:p>
    <w:p w14:paraId="58169906" w14:textId="77777777" w:rsidR="00F22D97" w:rsidRPr="00464768" w:rsidRDefault="00F22D97" w:rsidP="00F22D97">
      <w:pPr>
        <w:spacing w:line="360" w:lineRule="auto"/>
        <w:jc w:val="both"/>
        <w:rPr>
          <w:sz w:val="28"/>
          <w:szCs w:val="28"/>
        </w:rPr>
      </w:pPr>
    </w:p>
    <w:p w14:paraId="75F9535E" w14:textId="77777777" w:rsidR="00F22D97" w:rsidRPr="00B41EBB" w:rsidRDefault="00F22D97" w:rsidP="00357AB1">
      <w:pPr>
        <w:pStyle w:val="2"/>
        <w:keepLines/>
        <w:numPr>
          <w:ilvl w:val="2"/>
          <w:numId w:val="22"/>
        </w:numPr>
        <w:spacing w:line="360" w:lineRule="auto"/>
        <w:jc w:val="left"/>
        <w:rPr>
          <w:color w:val="000000" w:themeColor="text1"/>
          <w:sz w:val="28"/>
          <w:szCs w:val="28"/>
        </w:rPr>
      </w:pPr>
      <w:bookmarkStart w:id="48" w:name="_Toc104486969"/>
      <w:r w:rsidRPr="00B41EBB">
        <w:rPr>
          <w:color w:val="000000" w:themeColor="text1"/>
          <w:sz w:val="28"/>
          <w:szCs w:val="28"/>
        </w:rPr>
        <w:t>Создание карты</w:t>
      </w:r>
      <w:bookmarkEnd w:id="48"/>
    </w:p>
    <w:p w14:paraId="79003555"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Для настройки карты, в разделе «</w:t>
      </w:r>
      <w:r>
        <w:rPr>
          <w:color w:val="000000" w:themeColor="text1"/>
          <w:sz w:val="28"/>
          <w:szCs w:val="28"/>
        </w:rPr>
        <w:t>Analytics</w:t>
      </w:r>
      <w:r w:rsidRPr="00F22D97">
        <w:rPr>
          <w:color w:val="000000" w:themeColor="text1"/>
          <w:sz w:val="28"/>
          <w:szCs w:val="28"/>
          <w:lang w:val="ru-RU"/>
        </w:rPr>
        <w:t>» выбираем вкладку «</w:t>
      </w:r>
      <w:r>
        <w:rPr>
          <w:color w:val="000000" w:themeColor="text1"/>
          <w:sz w:val="28"/>
          <w:szCs w:val="28"/>
        </w:rPr>
        <w:t>Maps</w:t>
      </w:r>
      <w:r w:rsidRPr="00F22D97">
        <w:rPr>
          <w:color w:val="000000" w:themeColor="text1"/>
          <w:sz w:val="28"/>
          <w:szCs w:val="28"/>
          <w:lang w:val="ru-RU"/>
        </w:rPr>
        <w:t>» (Рисунок 14).</w:t>
      </w:r>
    </w:p>
    <w:p w14:paraId="180AE535" w14:textId="77777777" w:rsidR="00F22D97" w:rsidRPr="00F22D97" w:rsidRDefault="00F22D97" w:rsidP="00F22D97">
      <w:pPr>
        <w:spacing w:line="360" w:lineRule="auto"/>
        <w:ind w:firstLine="709"/>
        <w:jc w:val="both"/>
        <w:rPr>
          <w:color w:val="000000" w:themeColor="text1"/>
          <w:sz w:val="28"/>
          <w:szCs w:val="28"/>
          <w:lang w:val="ru-RU"/>
        </w:rPr>
      </w:pPr>
    </w:p>
    <w:p w14:paraId="7507E84F" w14:textId="77777777" w:rsidR="00F22D97" w:rsidRDefault="00F22D97" w:rsidP="00F22D97">
      <w:pPr>
        <w:spacing w:line="360" w:lineRule="auto"/>
        <w:jc w:val="center"/>
        <w:rPr>
          <w:color w:val="000000" w:themeColor="text1"/>
          <w:sz w:val="28"/>
          <w:szCs w:val="28"/>
        </w:rPr>
      </w:pPr>
      <w:r w:rsidRPr="002F6A8A">
        <w:rPr>
          <w:noProof/>
          <w:color w:val="000000" w:themeColor="text1"/>
          <w:sz w:val="28"/>
          <w:szCs w:val="28"/>
          <w:lang w:val="ru-RU"/>
        </w:rPr>
        <w:drawing>
          <wp:inline distT="0" distB="0" distL="0" distR="0" wp14:anchorId="47C638EE" wp14:editId="1A82ECB6">
            <wp:extent cx="2952264" cy="3571875"/>
            <wp:effectExtent l="76200" t="76200" r="133985" b="1238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7512" cy="357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681888" w14:textId="77777777" w:rsidR="00F22D97" w:rsidRPr="00F22D97" w:rsidRDefault="00F22D97" w:rsidP="00F22D97">
      <w:pPr>
        <w:spacing w:line="360" w:lineRule="auto"/>
        <w:jc w:val="center"/>
        <w:rPr>
          <w:color w:val="000000" w:themeColor="text1"/>
          <w:sz w:val="24"/>
          <w:szCs w:val="24"/>
          <w:lang w:val="ru-RU"/>
        </w:rPr>
      </w:pPr>
      <w:r w:rsidRPr="00F22D97">
        <w:rPr>
          <w:color w:val="000000" w:themeColor="text1"/>
          <w:sz w:val="24"/>
          <w:szCs w:val="24"/>
          <w:lang w:val="ru-RU"/>
        </w:rPr>
        <w:t>Рисунок 14 – Раздел «</w:t>
      </w:r>
      <w:r w:rsidRPr="00B41EBB">
        <w:rPr>
          <w:color w:val="000000" w:themeColor="text1"/>
          <w:sz w:val="24"/>
          <w:szCs w:val="24"/>
        </w:rPr>
        <w:t>Analytics</w:t>
      </w:r>
      <w:r w:rsidRPr="00F22D97">
        <w:rPr>
          <w:color w:val="000000" w:themeColor="text1"/>
          <w:sz w:val="24"/>
          <w:szCs w:val="24"/>
          <w:lang w:val="ru-RU"/>
        </w:rPr>
        <w:t>»</w:t>
      </w:r>
    </w:p>
    <w:p w14:paraId="738200BB" w14:textId="77777777" w:rsidR="00F22D97" w:rsidRPr="00F22D97" w:rsidRDefault="00F22D97" w:rsidP="00F22D97">
      <w:pPr>
        <w:spacing w:line="360" w:lineRule="auto"/>
        <w:jc w:val="center"/>
        <w:rPr>
          <w:color w:val="000000" w:themeColor="text1"/>
          <w:sz w:val="24"/>
          <w:szCs w:val="24"/>
          <w:lang w:val="ru-RU"/>
        </w:rPr>
      </w:pPr>
    </w:p>
    <w:p w14:paraId="5D62F247"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Далее добавляем слой, нажимая на «</w:t>
      </w:r>
      <w:r>
        <w:rPr>
          <w:color w:val="000000" w:themeColor="text1"/>
          <w:sz w:val="28"/>
          <w:szCs w:val="28"/>
        </w:rPr>
        <w:t>Add</w:t>
      </w:r>
      <w:r w:rsidRPr="00F22D97">
        <w:rPr>
          <w:color w:val="000000" w:themeColor="text1"/>
          <w:sz w:val="28"/>
          <w:szCs w:val="28"/>
          <w:lang w:val="ru-RU"/>
        </w:rPr>
        <w:t xml:space="preserve"> </w:t>
      </w:r>
      <w:r>
        <w:rPr>
          <w:color w:val="000000" w:themeColor="text1"/>
          <w:sz w:val="28"/>
          <w:szCs w:val="28"/>
        </w:rPr>
        <w:t>layer</w:t>
      </w:r>
      <w:r w:rsidRPr="00F22D97">
        <w:rPr>
          <w:color w:val="000000" w:themeColor="text1"/>
          <w:sz w:val="28"/>
          <w:szCs w:val="28"/>
          <w:lang w:val="ru-RU"/>
        </w:rPr>
        <w:t>» (Рисунок 15).</w:t>
      </w:r>
    </w:p>
    <w:p w14:paraId="37F580CF" w14:textId="77777777" w:rsidR="00F22D97" w:rsidRPr="00F22D97" w:rsidRDefault="00F22D97" w:rsidP="00F22D97">
      <w:pPr>
        <w:spacing w:line="360" w:lineRule="auto"/>
        <w:jc w:val="both"/>
        <w:rPr>
          <w:color w:val="000000" w:themeColor="text1"/>
          <w:sz w:val="28"/>
          <w:szCs w:val="28"/>
          <w:lang w:val="ru-RU"/>
        </w:rPr>
      </w:pPr>
    </w:p>
    <w:p w14:paraId="605B5811" w14:textId="77777777" w:rsidR="00F22D97" w:rsidRPr="00B41EBB" w:rsidRDefault="00F22D97" w:rsidP="00F22D97">
      <w:pPr>
        <w:spacing w:line="360" w:lineRule="auto"/>
        <w:jc w:val="center"/>
        <w:rPr>
          <w:color w:val="000000" w:themeColor="text1"/>
          <w:sz w:val="24"/>
          <w:szCs w:val="24"/>
        </w:rPr>
      </w:pPr>
      <w:r w:rsidRPr="00B41EBB">
        <w:rPr>
          <w:noProof/>
          <w:color w:val="000000" w:themeColor="text1"/>
          <w:sz w:val="24"/>
          <w:szCs w:val="24"/>
          <w:lang w:val="ru-RU"/>
        </w:rPr>
        <w:drawing>
          <wp:inline distT="0" distB="0" distL="0" distR="0" wp14:anchorId="2BBFCB53" wp14:editId="77E7F462">
            <wp:extent cx="4307400" cy="1819275"/>
            <wp:effectExtent l="76200" t="76200" r="131445" b="1238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7472" cy="1823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E8055" w14:textId="77777777" w:rsidR="00F22D97" w:rsidRPr="00F22D97" w:rsidRDefault="00F22D97" w:rsidP="00F22D97">
      <w:pPr>
        <w:spacing w:line="360" w:lineRule="auto"/>
        <w:jc w:val="center"/>
        <w:rPr>
          <w:color w:val="000000" w:themeColor="text1"/>
          <w:sz w:val="24"/>
          <w:szCs w:val="24"/>
          <w:lang w:val="ru-RU"/>
        </w:rPr>
      </w:pPr>
      <w:r w:rsidRPr="00F22D97">
        <w:rPr>
          <w:color w:val="000000" w:themeColor="text1"/>
          <w:sz w:val="24"/>
          <w:szCs w:val="24"/>
          <w:lang w:val="ru-RU"/>
        </w:rPr>
        <w:t>Рисунок 15 – Добавление слоя</w:t>
      </w:r>
    </w:p>
    <w:p w14:paraId="7D9E15E4" w14:textId="77777777" w:rsidR="00F22D97" w:rsidRPr="00F22D97" w:rsidRDefault="00F22D97" w:rsidP="00F22D97">
      <w:pPr>
        <w:spacing w:line="360" w:lineRule="auto"/>
        <w:jc w:val="center"/>
        <w:rPr>
          <w:color w:val="000000" w:themeColor="text1"/>
          <w:sz w:val="28"/>
          <w:szCs w:val="28"/>
          <w:lang w:val="ru-RU"/>
        </w:rPr>
      </w:pPr>
    </w:p>
    <w:p w14:paraId="34BAC3F0"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lastRenderedPageBreak/>
        <w:t>После выбираем вид слоя из представленных (Рисунок 16). В нашем случае был выбран «</w:t>
      </w:r>
      <w:r>
        <w:rPr>
          <w:color w:val="000000" w:themeColor="text1"/>
          <w:sz w:val="28"/>
          <w:szCs w:val="28"/>
        </w:rPr>
        <w:t>Heat</w:t>
      </w:r>
      <w:r w:rsidRPr="00F22D97">
        <w:rPr>
          <w:color w:val="000000" w:themeColor="text1"/>
          <w:sz w:val="28"/>
          <w:szCs w:val="28"/>
          <w:lang w:val="ru-RU"/>
        </w:rPr>
        <w:t xml:space="preserve"> </w:t>
      </w:r>
      <w:r>
        <w:rPr>
          <w:color w:val="000000" w:themeColor="text1"/>
          <w:sz w:val="28"/>
          <w:szCs w:val="28"/>
        </w:rPr>
        <w:t>map</w:t>
      </w:r>
      <w:r w:rsidRPr="00F22D97">
        <w:rPr>
          <w:color w:val="000000" w:themeColor="text1"/>
          <w:sz w:val="28"/>
          <w:szCs w:val="28"/>
          <w:lang w:val="ru-RU"/>
        </w:rPr>
        <w:t>».</w:t>
      </w:r>
    </w:p>
    <w:p w14:paraId="7BFBAE9E" w14:textId="77777777" w:rsidR="00F22D97" w:rsidRPr="00F22D97" w:rsidRDefault="00F22D97" w:rsidP="00F22D97">
      <w:pPr>
        <w:spacing w:line="360" w:lineRule="auto"/>
        <w:ind w:firstLine="709"/>
        <w:jc w:val="both"/>
        <w:rPr>
          <w:color w:val="000000" w:themeColor="text1"/>
          <w:sz w:val="28"/>
          <w:szCs w:val="28"/>
          <w:lang w:val="ru-RU"/>
        </w:rPr>
      </w:pPr>
    </w:p>
    <w:p w14:paraId="0166DAD7" w14:textId="77777777" w:rsidR="00F22D97" w:rsidRDefault="00F22D97" w:rsidP="00F22D97">
      <w:pPr>
        <w:spacing w:line="360" w:lineRule="auto"/>
        <w:jc w:val="center"/>
        <w:rPr>
          <w:color w:val="000000" w:themeColor="text1"/>
          <w:sz w:val="28"/>
          <w:szCs w:val="28"/>
        </w:rPr>
      </w:pPr>
      <w:r w:rsidRPr="00B66C5C">
        <w:rPr>
          <w:noProof/>
          <w:color w:val="000000" w:themeColor="text1"/>
          <w:sz w:val="28"/>
          <w:szCs w:val="28"/>
          <w:lang w:val="ru-RU"/>
        </w:rPr>
        <w:drawing>
          <wp:inline distT="0" distB="0" distL="0" distR="0" wp14:anchorId="18974D83" wp14:editId="7F856271">
            <wp:extent cx="3201955" cy="3381375"/>
            <wp:effectExtent l="76200" t="76200" r="132080" b="1238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6022" cy="3385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E60BE5" w14:textId="77777777" w:rsidR="00F22D97" w:rsidRPr="00F22D97" w:rsidRDefault="00F22D97" w:rsidP="00F22D97">
      <w:pPr>
        <w:spacing w:line="360" w:lineRule="auto"/>
        <w:jc w:val="center"/>
        <w:rPr>
          <w:color w:val="000000" w:themeColor="text1"/>
          <w:sz w:val="24"/>
          <w:szCs w:val="24"/>
          <w:lang w:val="ru-RU"/>
        </w:rPr>
      </w:pPr>
      <w:r w:rsidRPr="00F22D97">
        <w:rPr>
          <w:color w:val="000000" w:themeColor="text1"/>
          <w:sz w:val="24"/>
          <w:szCs w:val="24"/>
          <w:lang w:val="ru-RU"/>
        </w:rPr>
        <w:t>Рисунок 16 – Некоторые виды слоев</w:t>
      </w:r>
    </w:p>
    <w:p w14:paraId="51634D52" w14:textId="77777777" w:rsidR="00F22D97" w:rsidRPr="00F22D97" w:rsidRDefault="00F22D97" w:rsidP="00F22D97">
      <w:pPr>
        <w:spacing w:line="360" w:lineRule="auto"/>
        <w:jc w:val="center"/>
        <w:rPr>
          <w:color w:val="000000" w:themeColor="text1"/>
          <w:sz w:val="28"/>
          <w:szCs w:val="28"/>
          <w:lang w:val="ru-RU"/>
        </w:rPr>
      </w:pPr>
    </w:p>
    <w:p w14:paraId="699A3521" w14:textId="77777777" w:rsidR="00F22D97" w:rsidRPr="00F22D97" w:rsidRDefault="00F22D97" w:rsidP="00F22D97">
      <w:pPr>
        <w:spacing w:line="360" w:lineRule="auto"/>
        <w:jc w:val="center"/>
        <w:rPr>
          <w:color w:val="000000" w:themeColor="text1"/>
          <w:sz w:val="28"/>
          <w:szCs w:val="28"/>
          <w:lang w:val="ru-RU"/>
        </w:rPr>
      </w:pPr>
    </w:p>
    <w:p w14:paraId="5BF513DF" w14:textId="77777777" w:rsidR="00F22D97" w:rsidRPr="00F22D97" w:rsidRDefault="00F22D97" w:rsidP="00F22D97">
      <w:pPr>
        <w:spacing w:line="360" w:lineRule="auto"/>
        <w:jc w:val="center"/>
        <w:rPr>
          <w:color w:val="000000" w:themeColor="text1"/>
          <w:sz w:val="28"/>
          <w:szCs w:val="28"/>
          <w:lang w:val="ru-RU"/>
        </w:rPr>
      </w:pPr>
    </w:p>
    <w:p w14:paraId="64082687"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Настраиваем слой, выбирая в «</w:t>
      </w:r>
      <w:r>
        <w:rPr>
          <w:color w:val="000000" w:themeColor="text1"/>
          <w:sz w:val="28"/>
          <w:szCs w:val="28"/>
        </w:rPr>
        <w:t>Index</w:t>
      </w:r>
      <w:r w:rsidRPr="00F22D97">
        <w:rPr>
          <w:color w:val="000000" w:themeColor="text1"/>
          <w:sz w:val="28"/>
          <w:szCs w:val="28"/>
          <w:lang w:val="ru-RU"/>
        </w:rPr>
        <w:t xml:space="preserve"> </w:t>
      </w:r>
      <w:r>
        <w:rPr>
          <w:color w:val="000000" w:themeColor="text1"/>
          <w:sz w:val="28"/>
          <w:szCs w:val="28"/>
        </w:rPr>
        <w:t>pattern</w:t>
      </w:r>
      <w:r w:rsidRPr="00F22D97">
        <w:rPr>
          <w:color w:val="000000" w:themeColor="text1"/>
          <w:sz w:val="28"/>
          <w:szCs w:val="28"/>
          <w:lang w:val="ru-RU"/>
        </w:rPr>
        <w:t xml:space="preserve">» </w:t>
      </w:r>
      <w:r>
        <w:rPr>
          <w:color w:val="000000" w:themeColor="text1"/>
          <w:sz w:val="28"/>
          <w:szCs w:val="28"/>
        </w:rPr>
        <w:t>packetbeat</w:t>
      </w:r>
      <w:r w:rsidRPr="00F22D97">
        <w:rPr>
          <w:color w:val="000000" w:themeColor="text1"/>
          <w:sz w:val="28"/>
          <w:szCs w:val="28"/>
          <w:lang w:val="ru-RU"/>
        </w:rPr>
        <w:t>* (Рисунок 17).</w:t>
      </w:r>
    </w:p>
    <w:p w14:paraId="27BB050D" w14:textId="77777777" w:rsidR="00F22D97" w:rsidRPr="00F22D97" w:rsidRDefault="00F22D97" w:rsidP="00F22D97">
      <w:pPr>
        <w:spacing w:line="360" w:lineRule="auto"/>
        <w:jc w:val="both"/>
        <w:rPr>
          <w:color w:val="000000" w:themeColor="text1"/>
          <w:sz w:val="28"/>
          <w:szCs w:val="28"/>
          <w:lang w:val="ru-RU"/>
        </w:rPr>
      </w:pPr>
    </w:p>
    <w:p w14:paraId="4CBD8ECD" w14:textId="77777777" w:rsidR="00F22D97" w:rsidRPr="00D32FDF" w:rsidRDefault="00F22D97" w:rsidP="00F22D97">
      <w:pPr>
        <w:spacing w:line="360" w:lineRule="auto"/>
        <w:jc w:val="center"/>
        <w:rPr>
          <w:color w:val="000000" w:themeColor="text1"/>
          <w:sz w:val="28"/>
          <w:szCs w:val="28"/>
        </w:rPr>
      </w:pPr>
      <w:r w:rsidRPr="00B66C5C">
        <w:rPr>
          <w:noProof/>
          <w:color w:val="000000" w:themeColor="text1"/>
          <w:sz w:val="28"/>
          <w:szCs w:val="28"/>
          <w:lang w:val="ru-RU"/>
        </w:rPr>
        <w:lastRenderedPageBreak/>
        <w:drawing>
          <wp:inline distT="0" distB="0" distL="0" distR="0" wp14:anchorId="3B1E90AC" wp14:editId="1EA0E7A2">
            <wp:extent cx="4477375" cy="2781688"/>
            <wp:effectExtent l="76200" t="76200" r="133350" b="133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7375" cy="2781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C2877" w14:textId="77777777" w:rsidR="00F22D97" w:rsidRPr="00F22D97" w:rsidRDefault="00F22D97" w:rsidP="00F22D97">
      <w:pPr>
        <w:spacing w:line="360" w:lineRule="auto"/>
        <w:jc w:val="center"/>
        <w:rPr>
          <w:color w:val="000000" w:themeColor="text1"/>
          <w:sz w:val="24"/>
          <w:szCs w:val="24"/>
          <w:lang w:val="ru-RU"/>
        </w:rPr>
      </w:pPr>
      <w:r w:rsidRPr="00F22D97">
        <w:rPr>
          <w:color w:val="000000" w:themeColor="text1"/>
          <w:sz w:val="24"/>
          <w:szCs w:val="24"/>
          <w:lang w:val="ru-RU"/>
        </w:rPr>
        <w:t xml:space="preserve">Рисунок 17 – Настройки слоя </w:t>
      </w:r>
    </w:p>
    <w:p w14:paraId="1649167B"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Присваиваем имя панели и сохраняем (Рисунок 18).</w:t>
      </w:r>
    </w:p>
    <w:p w14:paraId="0CF01779" w14:textId="77777777" w:rsidR="00F22D97" w:rsidRPr="00F22D97" w:rsidRDefault="00F22D97" w:rsidP="00F22D97">
      <w:pPr>
        <w:spacing w:line="360" w:lineRule="auto"/>
        <w:ind w:firstLine="709"/>
        <w:jc w:val="both"/>
        <w:rPr>
          <w:color w:val="000000" w:themeColor="text1"/>
          <w:sz w:val="28"/>
          <w:szCs w:val="28"/>
          <w:lang w:val="ru-RU"/>
        </w:rPr>
      </w:pPr>
    </w:p>
    <w:p w14:paraId="71C12591" w14:textId="77777777" w:rsidR="00F22D97" w:rsidRDefault="00F22D97" w:rsidP="00F22D97">
      <w:pPr>
        <w:spacing w:line="360" w:lineRule="auto"/>
        <w:jc w:val="center"/>
        <w:rPr>
          <w:color w:val="000000" w:themeColor="text1"/>
          <w:sz w:val="28"/>
          <w:szCs w:val="28"/>
        </w:rPr>
      </w:pPr>
      <w:r w:rsidRPr="00B66C5C">
        <w:rPr>
          <w:noProof/>
          <w:color w:val="000000" w:themeColor="text1"/>
          <w:sz w:val="28"/>
          <w:szCs w:val="28"/>
          <w:lang w:val="ru-RU"/>
        </w:rPr>
        <w:drawing>
          <wp:inline distT="0" distB="0" distL="0" distR="0" wp14:anchorId="1DE300D4" wp14:editId="28A389BA">
            <wp:extent cx="2983037" cy="3590925"/>
            <wp:effectExtent l="76200" t="76200" r="141605" b="1238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2203" cy="36019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CB16C0" w14:textId="77777777" w:rsidR="00F22D97" w:rsidRPr="00F22D97" w:rsidRDefault="00F22D97" w:rsidP="00F22D97">
      <w:pPr>
        <w:spacing w:line="360" w:lineRule="auto"/>
        <w:jc w:val="center"/>
        <w:rPr>
          <w:color w:val="000000" w:themeColor="text1"/>
          <w:sz w:val="24"/>
          <w:szCs w:val="24"/>
          <w:lang w:val="ru-RU"/>
        </w:rPr>
      </w:pPr>
      <w:r w:rsidRPr="00F22D97">
        <w:rPr>
          <w:color w:val="000000" w:themeColor="text1"/>
          <w:sz w:val="24"/>
          <w:szCs w:val="24"/>
          <w:lang w:val="ru-RU"/>
        </w:rPr>
        <w:t xml:space="preserve">Рисунок 18 – Сохранение настроек слоя </w:t>
      </w:r>
    </w:p>
    <w:p w14:paraId="1F348CF5" w14:textId="77777777" w:rsidR="00F22D97" w:rsidRPr="00F22D97" w:rsidRDefault="00F22D97" w:rsidP="00F22D97">
      <w:pPr>
        <w:spacing w:line="360" w:lineRule="auto"/>
        <w:jc w:val="center"/>
        <w:rPr>
          <w:color w:val="000000" w:themeColor="text1"/>
          <w:sz w:val="28"/>
          <w:szCs w:val="28"/>
          <w:lang w:val="ru-RU"/>
        </w:rPr>
      </w:pPr>
    </w:p>
    <w:p w14:paraId="3E10583D" w14:textId="77777777" w:rsidR="00F22D97" w:rsidRPr="00F22D97" w:rsidRDefault="00F22D97" w:rsidP="00F22D97">
      <w:pPr>
        <w:spacing w:line="360" w:lineRule="auto"/>
        <w:jc w:val="center"/>
        <w:rPr>
          <w:color w:val="000000" w:themeColor="text1"/>
          <w:sz w:val="28"/>
          <w:szCs w:val="28"/>
          <w:lang w:val="ru-RU"/>
        </w:rPr>
      </w:pPr>
    </w:p>
    <w:p w14:paraId="1415EFB5"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Получаем </w:t>
      </w:r>
      <w:r>
        <w:rPr>
          <w:color w:val="000000" w:themeColor="text1"/>
          <w:sz w:val="28"/>
          <w:szCs w:val="28"/>
        </w:rPr>
        <w:t>d</w:t>
      </w:r>
      <w:r w:rsidRPr="0033559E">
        <w:rPr>
          <w:color w:val="000000" w:themeColor="text1"/>
          <w:sz w:val="28"/>
          <w:szCs w:val="28"/>
        </w:rPr>
        <w:t>ashboard</w:t>
      </w:r>
      <w:r w:rsidRPr="00F22D97">
        <w:rPr>
          <w:color w:val="000000" w:themeColor="text1"/>
          <w:sz w:val="28"/>
          <w:szCs w:val="28"/>
          <w:lang w:val="ru-RU"/>
        </w:rPr>
        <w:t xml:space="preserve"> с геопозицией клиента (Рисунок 19).</w:t>
      </w:r>
    </w:p>
    <w:p w14:paraId="2899BA89" w14:textId="77777777" w:rsidR="00F22D97" w:rsidRPr="00F22D97" w:rsidRDefault="00F22D97" w:rsidP="00F22D97">
      <w:pPr>
        <w:spacing w:line="360" w:lineRule="auto"/>
        <w:jc w:val="both"/>
        <w:rPr>
          <w:color w:val="000000" w:themeColor="text1"/>
          <w:sz w:val="28"/>
          <w:szCs w:val="28"/>
          <w:lang w:val="ru-RU"/>
        </w:rPr>
      </w:pPr>
    </w:p>
    <w:p w14:paraId="2C95F40F" w14:textId="77777777" w:rsidR="00F22D97" w:rsidRDefault="00F22D97" w:rsidP="00F22D97">
      <w:pPr>
        <w:spacing w:line="360" w:lineRule="auto"/>
        <w:jc w:val="center"/>
        <w:rPr>
          <w:color w:val="000000" w:themeColor="text1"/>
          <w:sz w:val="28"/>
          <w:szCs w:val="28"/>
        </w:rPr>
      </w:pPr>
      <w:r w:rsidRPr="00B66C5C">
        <w:rPr>
          <w:noProof/>
          <w:color w:val="000000" w:themeColor="text1"/>
          <w:sz w:val="28"/>
          <w:szCs w:val="28"/>
          <w:lang w:val="ru-RU"/>
        </w:rPr>
        <w:lastRenderedPageBreak/>
        <w:drawing>
          <wp:inline distT="0" distB="0" distL="0" distR="0" wp14:anchorId="24E76DB4" wp14:editId="5D6850A8">
            <wp:extent cx="5116775" cy="3000375"/>
            <wp:effectExtent l="76200" t="76200" r="141605" b="1238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8829" cy="3001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C0B892" w14:textId="77777777" w:rsidR="00F22D97" w:rsidRDefault="00F22D97" w:rsidP="00F22D97">
      <w:pPr>
        <w:spacing w:line="360" w:lineRule="auto"/>
        <w:jc w:val="center"/>
        <w:rPr>
          <w:color w:val="000000" w:themeColor="text1"/>
          <w:sz w:val="24"/>
          <w:szCs w:val="24"/>
        </w:rPr>
      </w:pPr>
      <w:r w:rsidRPr="00B41EBB">
        <w:rPr>
          <w:color w:val="000000" w:themeColor="text1"/>
          <w:sz w:val="24"/>
          <w:szCs w:val="24"/>
        </w:rPr>
        <w:t>Рисунок 19 – Готовый dashboard карты</w:t>
      </w:r>
    </w:p>
    <w:p w14:paraId="6F7579B3" w14:textId="77777777" w:rsidR="00F22D97" w:rsidRPr="00B41EBB" w:rsidRDefault="00F22D97" w:rsidP="00F22D97">
      <w:pPr>
        <w:spacing w:line="360" w:lineRule="auto"/>
        <w:jc w:val="center"/>
        <w:rPr>
          <w:color w:val="000000" w:themeColor="text1"/>
          <w:sz w:val="24"/>
          <w:szCs w:val="24"/>
        </w:rPr>
      </w:pPr>
    </w:p>
    <w:p w14:paraId="08CABEDE" w14:textId="77777777" w:rsidR="00F22D97" w:rsidRPr="00B41EBB" w:rsidRDefault="00F22D97" w:rsidP="00357AB1">
      <w:pPr>
        <w:pStyle w:val="2"/>
        <w:keepLines/>
        <w:numPr>
          <w:ilvl w:val="2"/>
          <w:numId w:val="22"/>
        </w:numPr>
        <w:spacing w:line="360" w:lineRule="auto"/>
        <w:jc w:val="left"/>
        <w:rPr>
          <w:color w:val="000000" w:themeColor="text1"/>
          <w:sz w:val="28"/>
          <w:szCs w:val="28"/>
        </w:rPr>
      </w:pPr>
      <w:bookmarkStart w:id="49" w:name="_Toc104486970"/>
      <w:r w:rsidRPr="00B41EBB">
        <w:rPr>
          <w:color w:val="000000" w:themeColor="text1"/>
          <w:sz w:val="28"/>
          <w:szCs w:val="28"/>
        </w:rPr>
        <w:t>Создание dashboard «Total Events»</w:t>
      </w:r>
      <w:bookmarkEnd w:id="49"/>
    </w:p>
    <w:p w14:paraId="6509016B"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Далее мы проанализируем общее количество запросов и ответов с указанного </w:t>
      </w:r>
      <w:r w:rsidRPr="00C921F9">
        <w:rPr>
          <w:color w:val="000000" w:themeColor="text1"/>
          <w:sz w:val="28"/>
          <w:szCs w:val="28"/>
        </w:rPr>
        <w:t>http</w:t>
      </w:r>
      <w:r w:rsidRPr="00F22D97">
        <w:rPr>
          <w:color w:val="000000" w:themeColor="text1"/>
          <w:sz w:val="28"/>
          <w:szCs w:val="28"/>
          <w:lang w:val="ru-RU"/>
        </w:rPr>
        <w:t>-порта.</w:t>
      </w:r>
    </w:p>
    <w:p w14:paraId="25885D9C"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В разделе «</w:t>
      </w:r>
      <w:r>
        <w:rPr>
          <w:color w:val="000000" w:themeColor="text1"/>
          <w:sz w:val="28"/>
          <w:szCs w:val="28"/>
        </w:rPr>
        <w:t>Analytics</w:t>
      </w:r>
      <w:r w:rsidRPr="00F22D97">
        <w:rPr>
          <w:color w:val="000000" w:themeColor="text1"/>
          <w:sz w:val="28"/>
          <w:szCs w:val="28"/>
          <w:lang w:val="ru-RU"/>
        </w:rPr>
        <w:t>» выбираем вкладку «</w:t>
      </w:r>
      <w:r w:rsidRPr="00B12784">
        <w:rPr>
          <w:color w:val="000000" w:themeColor="text1"/>
          <w:sz w:val="28"/>
          <w:szCs w:val="28"/>
        </w:rPr>
        <w:t>Dashboard</w:t>
      </w:r>
      <w:r w:rsidRPr="00F22D97">
        <w:rPr>
          <w:color w:val="000000" w:themeColor="text1"/>
          <w:sz w:val="28"/>
          <w:szCs w:val="28"/>
          <w:lang w:val="ru-RU"/>
        </w:rPr>
        <w:t xml:space="preserve">», попадаем на страницу создания </w:t>
      </w:r>
      <w:r>
        <w:rPr>
          <w:color w:val="000000" w:themeColor="text1"/>
          <w:sz w:val="28"/>
          <w:szCs w:val="28"/>
        </w:rPr>
        <w:t>da</w:t>
      </w:r>
      <w:r w:rsidRPr="00B12784">
        <w:rPr>
          <w:color w:val="000000" w:themeColor="text1"/>
          <w:sz w:val="28"/>
          <w:szCs w:val="28"/>
        </w:rPr>
        <w:t>shboard</w:t>
      </w:r>
      <w:r w:rsidRPr="00F22D97">
        <w:rPr>
          <w:color w:val="000000" w:themeColor="text1"/>
          <w:sz w:val="28"/>
          <w:szCs w:val="28"/>
          <w:lang w:val="ru-RU"/>
        </w:rPr>
        <w:t xml:space="preserve"> (Рисунок 20).</w:t>
      </w:r>
    </w:p>
    <w:p w14:paraId="7B7BE72F" w14:textId="77777777" w:rsidR="00F22D97" w:rsidRPr="00F22D97" w:rsidRDefault="00F22D97" w:rsidP="00F22D97">
      <w:pPr>
        <w:spacing w:line="360" w:lineRule="auto"/>
        <w:jc w:val="both"/>
        <w:rPr>
          <w:noProof/>
          <w:lang w:val="ru-RU"/>
        </w:rPr>
      </w:pPr>
    </w:p>
    <w:p w14:paraId="5B60FB25" w14:textId="77777777" w:rsidR="00F22D97" w:rsidRDefault="00F22D97" w:rsidP="00F22D97">
      <w:pPr>
        <w:spacing w:line="360" w:lineRule="auto"/>
        <w:jc w:val="center"/>
        <w:rPr>
          <w:color w:val="000000" w:themeColor="text1"/>
          <w:sz w:val="28"/>
          <w:szCs w:val="28"/>
        </w:rPr>
      </w:pPr>
      <w:r>
        <w:rPr>
          <w:noProof/>
          <w:lang w:val="ru-RU"/>
        </w:rPr>
        <w:drawing>
          <wp:inline distT="0" distB="0" distL="0" distR="0" wp14:anchorId="05EB14B4" wp14:editId="2685DE70">
            <wp:extent cx="4949190" cy="2488152"/>
            <wp:effectExtent l="76200" t="76200" r="137160" b="1409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81" b="6643"/>
                    <a:stretch/>
                  </pic:blipFill>
                  <pic:spPr bwMode="auto">
                    <a:xfrm>
                      <a:off x="0" y="0"/>
                      <a:ext cx="4952383" cy="24897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8FAB0F" w14:textId="77777777" w:rsidR="00F22D97" w:rsidRPr="00F22D97" w:rsidRDefault="00F22D97" w:rsidP="00F22D97">
      <w:pPr>
        <w:spacing w:line="360" w:lineRule="auto"/>
        <w:jc w:val="center"/>
        <w:rPr>
          <w:color w:val="000000" w:themeColor="text1"/>
          <w:sz w:val="24"/>
          <w:szCs w:val="24"/>
          <w:lang w:val="ru-RU"/>
        </w:rPr>
      </w:pPr>
      <w:r w:rsidRPr="00F22D97">
        <w:rPr>
          <w:color w:val="000000" w:themeColor="text1"/>
          <w:sz w:val="24"/>
          <w:szCs w:val="24"/>
          <w:lang w:val="ru-RU"/>
        </w:rPr>
        <w:t xml:space="preserve">Рисунок 20 – Начальная страница создания </w:t>
      </w:r>
      <w:r w:rsidRPr="00DD7E49">
        <w:rPr>
          <w:color w:val="000000" w:themeColor="text1"/>
          <w:sz w:val="24"/>
          <w:szCs w:val="24"/>
        </w:rPr>
        <w:t>Dashboard</w:t>
      </w:r>
    </w:p>
    <w:p w14:paraId="4CA23883" w14:textId="77777777" w:rsidR="00F22D97" w:rsidRPr="00F22D97" w:rsidRDefault="00F22D97" w:rsidP="00F22D97">
      <w:pPr>
        <w:spacing w:line="360" w:lineRule="auto"/>
        <w:jc w:val="center"/>
        <w:rPr>
          <w:color w:val="000000" w:themeColor="text1"/>
          <w:sz w:val="28"/>
          <w:szCs w:val="28"/>
          <w:lang w:val="ru-RU"/>
        </w:rPr>
      </w:pPr>
    </w:p>
    <w:p w14:paraId="065EE02C"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Создаем дашборд с помощью кнопки «</w:t>
      </w:r>
      <w:r>
        <w:rPr>
          <w:color w:val="000000" w:themeColor="text1"/>
          <w:sz w:val="28"/>
          <w:szCs w:val="28"/>
        </w:rPr>
        <w:t>Create</w:t>
      </w:r>
      <w:r w:rsidRPr="00F22D97">
        <w:rPr>
          <w:color w:val="000000" w:themeColor="text1"/>
          <w:sz w:val="28"/>
          <w:szCs w:val="28"/>
          <w:lang w:val="ru-RU"/>
        </w:rPr>
        <w:t xml:space="preserve"> </w:t>
      </w:r>
      <w:r>
        <w:rPr>
          <w:color w:val="000000" w:themeColor="text1"/>
          <w:sz w:val="28"/>
          <w:szCs w:val="28"/>
        </w:rPr>
        <w:t>d</w:t>
      </w:r>
      <w:r w:rsidRPr="00B12784">
        <w:rPr>
          <w:color w:val="000000" w:themeColor="text1"/>
          <w:sz w:val="28"/>
          <w:szCs w:val="28"/>
        </w:rPr>
        <w:t>ashboard</w:t>
      </w:r>
      <w:r w:rsidRPr="00F22D97">
        <w:rPr>
          <w:color w:val="000000" w:themeColor="text1"/>
          <w:sz w:val="28"/>
          <w:szCs w:val="28"/>
          <w:lang w:val="ru-RU"/>
        </w:rPr>
        <w:t>».</w:t>
      </w:r>
    </w:p>
    <w:p w14:paraId="00CA9EA7"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lastRenderedPageBreak/>
        <w:t>Далее переключаемся на представление диаграммы с областями, и выбираем вкладку «</w:t>
      </w:r>
      <w:r>
        <w:rPr>
          <w:color w:val="000000" w:themeColor="text1"/>
          <w:sz w:val="28"/>
          <w:szCs w:val="28"/>
        </w:rPr>
        <w:t>Area</w:t>
      </w:r>
      <w:r w:rsidRPr="00F22D97">
        <w:rPr>
          <w:color w:val="000000" w:themeColor="text1"/>
          <w:sz w:val="28"/>
          <w:szCs w:val="28"/>
          <w:lang w:val="ru-RU"/>
        </w:rPr>
        <w:t xml:space="preserve">» (Рисунок 21). </w:t>
      </w:r>
    </w:p>
    <w:p w14:paraId="783515A7" w14:textId="77777777" w:rsidR="00F22D97" w:rsidRPr="00F22D97" w:rsidRDefault="00F22D97" w:rsidP="00F22D97">
      <w:pPr>
        <w:spacing w:line="360" w:lineRule="auto"/>
        <w:jc w:val="both"/>
        <w:rPr>
          <w:color w:val="000000" w:themeColor="text1"/>
          <w:sz w:val="28"/>
          <w:szCs w:val="28"/>
          <w:lang w:val="ru-RU"/>
        </w:rPr>
      </w:pPr>
    </w:p>
    <w:p w14:paraId="278C8F39" w14:textId="77777777" w:rsidR="00F22D97" w:rsidRDefault="00F22D97" w:rsidP="00F22D97">
      <w:pPr>
        <w:spacing w:line="360" w:lineRule="auto"/>
        <w:jc w:val="center"/>
        <w:rPr>
          <w:color w:val="000000" w:themeColor="text1"/>
          <w:sz w:val="28"/>
          <w:szCs w:val="28"/>
        </w:rPr>
      </w:pPr>
      <w:r w:rsidRPr="002F6A8A">
        <w:rPr>
          <w:noProof/>
          <w:color w:val="000000" w:themeColor="text1"/>
          <w:sz w:val="28"/>
          <w:szCs w:val="28"/>
          <w:lang w:val="ru-RU"/>
        </w:rPr>
        <w:drawing>
          <wp:inline distT="0" distB="0" distL="0" distR="0" wp14:anchorId="78B32622" wp14:editId="0BCAD014">
            <wp:extent cx="4404946" cy="1371600"/>
            <wp:effectExtent l="76200" t="76200" r="129540" b="133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9020" cy="13728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5F3DC5" w14:textId="77777777" w:rsidR="00F22D97" w:rsidRPr="00F22D97" w:rsidRDefault="00F22D97" w:rsidP="00F22D97">
      <w:pPr>
        <w:spacing w:line="360" w:lineRule="auto"/>
        <w:jc w:val="center"/>
        <w:rPr>
          <w:color w:val="000000" w:themeColor="text1"/>
          <w:sz w:val="24"/>
          <w:szCs w:val="24"/>
          <w:lang w:val="ru-RU"/>
        </w:rPr>
      </w:pPr>
      <w:r w:rsidRPr="00F22D97">
        <w:rPr>
          <w:color w:val="000000" w:themeColor="text1"/>
          <w:sz w:val="24"/>
          <w:szCs w:val="24"/>
          <w:lang w:val="ru-RU"/>
        </w:rPr>
        <w:t xml:space="preserve">Рисунок 21 – Выбор типа дашборда </w:t>
      </w:r>
    </w:p>
    <w:p w14:paraId="1ED19406" w14:textId="77777777" w:rsidR="00F22D97" w:rsidRPr="00F22D97" w:rsidRDefault="00F22D97" w:rsidP="00F22D97">
      <w:pPr>
        <w:spacing w:line="360" w:lineRule="auto"/>
        <w:jc w:val="center"/>
        <w:rPr>
          <w:color w:val="000000" w:themeColor="text1"/>
          <w:sz w:val="28"/>
          <w:szCs w:val="28"/>
          <w:lang w:val="ru-RU"/>
        </w:rPr>
      </w:pPr>
    </w:p>
    <w:p w14:paraId="69285B68"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В параметрах визуализации задаем настройки как на рисунке 22.</w:t>
      </w:r>
    </w:p>
    <w:p w14:paraId="4C478B95" w14:textId="77777777" w:rsidR="00F22D97" w:rsidRPr="00F22D97" w:rsidRDefault="00F22D97" w:rsidP="00F22D97">
      <w:pPr>
        <w:spacing w:line="360" w:lineRule="auto"/>
        <w:jc w:val="center"/>
        <w:rPr>
          <w:color w:val="000000" w:themeColor="text1"/>
          <w:sz w:val="28"/>
          <w:szCs w:val="28"/>
          <w:lang w:val="ru-RU"/>
        </w:rPr>
      </w:pPr>
    </w:p>
    <w:p w14:paraId="6FC2B50F" w14:textId="77777777" w:rsidR="00F22D97" w:rsidRDefault="00F22D97" w:rsidP="00F22D97">
      <w:pPr>
        <w:spacing w:line="360" w:lineRule="auto"/>
        <w:jc w:val="center"/>
        <w:rPr>
          <w:color w:val="000000" w:themeColor="text1"/>
          <w:sz w:val="28"/>
          <w:szCs w:val="28"/>
        </w:rPr>
      </w:pPr>
      <w:r w:rsidRPr="002F6A8A">
        <w:rPr>
          <w:noProof/>
          <w:color w:val="000000" w:themeColor="text1"/>
          <w:sz w:val="28"/>
          <w:szCs w:val="28"/>
          <w:lang w:val="ru-RU"/>
        </w:rPr>
        <w:drawing>
          <wp:inline distT="0" distB="0" distL="0" distR="0" wp14:anchorId="7E9D4E21" wp14:editId="73CB3109">
            <wp:extent cx="3561771" cy="2355548"/>
            <wp:effectExtent l="76200" t="76200" r="133985" b="1403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6765" cy="235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A8E9CD" w14:textId="77777777" w:rsidR="00F22D97" w:rsidRPr="00F22D97" w:rsidRDefault="00F22D97" w:rsidP="00F22D97">
      <w:pPr>
        <w:spacing w:line="360" w:lineRule="auto"/>
        <w:jc w:val="center"/>
        <w:rPr>
          <w:color w:val="000000" w:themeColor="text1"/>
          <w:sz w:val="24"/>
          <w:szCs w:val="24"/>
          <w:lang w:val="ru-RU"/>
        </w:rPr>
      </w:pPr>
      <w:r w:rsidRPr="00F22D97">
        <w:rPr>
          <w:color w:val="000000" w:themeColor="text1"/>
          <w:sz w:val="24"/>
          <w:szCs w:val="24"/>
          <w:lang w:val="ru-RU"/>
        </w:rPr>
        <w:t>Рисунок 22 – Настройки диаграммы</w:t>
      </w:r>
    </w:p>
    <w:p w14:paraId="3A1E1FEF" w14:textId="77777777" w:rsidR="00F22D97" w:rsidRPr="00F22D97" w:rsidRDefault="00F22D97" w:rsidP="00F22D97">
      <w:pPr>
        <w:spacing w:line="360" w:lineRule="auto"/>
        <w:jc w:val="center"/>
        <w:rPr>
          <w:color w:val="000000" w:themeColor="text1"/>
          <w:sz w:val="24"/>
          <w:szCs w:val="24"/>
          <w:lang w:val="ru-RU"/>
        </w:rPr>
      </w:pPr>
    </w:p>
    <w:p w14:paraId="30BBF216" w14:textId="77777777" w:rsidR="00F22D97" w:rsidRPr="00F22D97" w:rsidRDefault="00F22D97" w:rsidP="00F22D97">
      <w:pPr>
        <w:spacing w:line="360" w:lineRule="auto"/>
        <w:jc w:val="center"/>
        <w:rPr>
          <w:color w:val="000000" w:themeColor="text1"/>
          <w:sz w:val="24"/>
          <w:szCs w:val="24"/>
          <w:lang w:val="ru-RU"/>
        </w:rPr>
      </w:pPr>
    </w:p>
    <w:p w14:paraId="3542FCCD" w14:textId="77777777" w:rsidR="00F22D97" w:rsidRPr="00F22D97" w:rsidRDefault="00F22D97" w:rsidP="00F22D97">
      <w:pPr>
        <w:spacing w:line="360" w:lineRule="auto"/>
        <w:jc w:val="center"/>
        <w:rPr>
          <w:color w:val="000000" w:themeColor="text1"/>
          <w:sz w:val="24"/>
          <w:szCs w:val="24"/>
          <w:lang w:val="ru-RU"/>
        </w:rPr>
      </w:pPr>
    </w:p>
    <w:p w14:paraId="65E910E6" w14:textId="77777777" w:rsidR="00F22D97" w:rsidRPr="00F22D97" w:rsidRDefault="00F22D97" w:rsidP="00F22D97">
      <w:pPr>
        <w:spacing w:line="360" w:lineRule="auto"/>
        <w:jc w:val="center"/>
        <w:rPr>
          <w:color w:val="000000" w:themeColor="text1"/>
          <w:sz w:val="24"/>
          <w:szCs w:val="24"/>
          <w:lang w:val="ru-RU"/>
        </w:rPr>
      </w:pPr>
    </w:p>
    <w:p w14:paraId="393A2BE2" w14:textId="77777777" w:rsidR="00F22D97" w:rsidRPr="00F22D97" w:rsidRDefault="00F22D97" w:rsidP="00F22D97">
      <w:pPr>
        <w:spacing w:line="360" w:lineRule="auto"/>
        <w:jc w:val="center"/>
        <w:rPr>
          <w:color w:val="000000" w:themeColor="text1"/>
          <w:sz w:val="24"/>
          <w:szCs w:val="24"/>
          <w:lang w:val="ru-RU"/>
        </w:rPr>
      </w:pPr>
    </w:p>
    <w:p w14:paraId="07B25F43" w14:textId="77777777" w:rsidR="00F22D97" w:rsidRPr="00F22D97" w:rsidRDefault="00F22D97" w:rsidP="00F22D97">
      <w:pPr>
        <w:spacing w:line="360" w:lineRule="auto"/>
        <w:jc w:val="center"/>
        <w:rPr>
          <w:color w:val="000000" w:themeColor="text1"/>
          <w:sz w:val="24"/>
          <w:szCs w:val="24"/>
          <w:lang w:val="ru-RU"/>
        </w:rPr>
      </w:pPr>
    </w:p>
    <w:p w14:paraId="60FD3EDE" w14:textId="77777777" w:rsidR="00F22D97" w:rsidRPr="00F22D97" w:rsidRDefault="00F22D97" w:rsidP="00F22D97">
      <w:pPr>
        <w:spacing w:line="360" w:lineRule="auto"/>
        <w:jc w:val="both"/>
        <w:rPr>
          <w:color w:val="000000" w:themeColor="text1"/>
          <w:sz w:val="28"/>
          <w:szCs w:val="28"/>
          <w:lang w:val="ru-RU"/>
        </w:rPr>
      </w:pPr>
      <w:r w:rsidRPr="00F22D97">
        <w:rPr>
          <w:color w:val="000000" w:themeColor="text1"/>
          <w:sz w:val="28"/>
          <w:szCs w:val="28"/>
          <w:lang w:val="ru-RU"/>
        </w:rPr>
        <w:t>В результате получаем дашборд с диаграммой, где отображаются общее количество запросов (Рисунок 23).</w:t>
      </w:r>
    </w:p>
    <w:p w14:paraId="6E61A6F5" w14:textId="77777777" w:rsidR="00F22D97" w:rsidRPr="00F22D97" w:rsidRDefault="00F22D97" w:rsidP="00F22D97">
      <w:pPr>
        <w:spacing w:line="360" w:lineRule="auto"/>
        <w:jc w:val="both"/>
        <w:rPr>
          <w:color w:val="000000" w:themeColor="text1"/>
          <w:sz w:val="28"/>
          <w:szCs w:val="28"/>
          <w:lang w:val="ru-RU"/>
        </w:rPr>
      </w:pPr>
    </w:p>
    <w:p w14:paraId="334EFCD1" w14:textId="77777777" w:rsidR="00F22D97" w:rsidRDefault="00F22D97" w:rsidP="00F22D97">
      <w:pPr>
        <w:spacing w:line="360" w:lineRule="auto"/>
        <w:jc w:val="center"/>
        <w:rPr>
          <w:color w:val="000000" w:themeColor="text1"/>
          <w:sz w:val="28"/>
          <w:szCs w:val="28"/>
        </w:rPr>
      </w:pPr>
      <w:r w:rsidRPr="00605321">
        <w:rPr>
          <w:noProof/>
          <w:color w:val="000000" w:themeColor="text1"/>
          <w:sz w:val="28"/>
          <w:szCs w:val="28"/>
          <w:lang w:val="ru-RU"/>
        </w:rPr>
        <w:lastRenderedPageBreak/>
        <w:drawing>
          <wp:inline distT="0" distB="0" distL="0" distR="0" wp14:anchorId="55251995" wp14:editId="0B5357F4">
            <wp:extent cx="5648325" cy="3200400"/>
            <wp:effectExtent l="76200" t="76200" r="142875" b="133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857" r="4906" b="1119"/>
                    <a:stretch/>
                  </pic:blipFill>
                  <pic:spPr bwMode="auto">
                    <a:xfrm>
                      <a:off x="0" y="0"/>
                      <a:ext cx="564832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45A27B" w14:textId="77777777" w:rsidR="00F22D97" w:rsidRPr="00DD7E49" w:rsidRDefault="00F22D97" w:rsidP="00F22D97">
      <w:pPr>
        <w:spacing w:line="360" w:lineRule="auto"/>
        <w:jc w:val="center"/>
        <w:rPr>
          <w:color w:val="000000" w:themeColor="text1"/>
          <w:sz w:val="24"/>
          <w:szCs w:val="24"/>
        </w:rPr>
      </w:pPr>
      <w:r>
        <w:rPr>
          <w:color w:val="000000" w:themeColor="text1"/>
          <w:sz w:val="24"/>
          <w:szCs w:val="24"/>
        </w:rPr>
        <w:t>Рисунок 23</w:t>
      </w:r>
      <w:r w:rsidRPr="00DD7E49">
        <w:rPr>
          <w:color w:val="000000" w:themeColor="text1"/>
          <w:sz w:val="24"/>
          <w:szCs w:val="24"/>
        </w:rPr>
        <w:t xml:space="preserve"> - Диаграмма «Total Events»</w:t>
      </w:r>
    </w:p>
    <w:p w14:paraId="2277509B" w14:textId="77777777" w:rsidR="00F22D97" w:rsidRPr="0033559E" w:rsidRDefault="00F22D97" w:rsidP="00F22D97">
      <w:pPr>
        <w:spacing w:line="360" w:lineRule="auto"/>
        <w:rPr>
          <w:color w:val="000000" w:themeColor="text1"/>
          <w:sz w:val="28"/>
          <w:szCs w:val="28"/>
        </w:rPr>
      </w:pPr>
    </w:p>
    <w:p w14:paraId="565C10F7" w14:textId="40D494F8" w:rsidR="00F22D97" w:rsidRPr="00DD7E49" w:rsidRDefault="00F22D97" w:rsidP="00357AB1">
      <w:pPr>
        <w:pStyle w:val="2"/>
        <w:keepLines/>
        <w:numPr>
          <w:ilvl w:val="1"/>
          <w:numId w:val="22"/>
        </w:numPr>
        <w:spacing w:line="360" w:lineRule="auto"/>
        <w:jc w:val="both"/>
        <w:rPr>
          <w:b/>
          <w:color w:val="000000" w:themeColor="text1"/>
          <w:sz w:val="28"/>
          <w:szCs w:val="28"/>
        </w:rPr>
      </w:pPr>
      <w:bookmarkStart w:id="50" w:name="_Toc104486971"/>
      <w:r w:rsidRPr="00F22D97">
        <w:rPr>
          <w:b/>
          <w:color w:val="000000" w:themeColor="text1"/>
          <w:sz w:val="28"/>
          <w:szCs w:val="28"/>
          <w:lang w:val="ru-RU"/>
        </w:rPr>
        <w:t xml:space="preserve">Разработка </w:t>
      </w:r>
      <w:del w:id="51" w:author="root" w:date="2022-05-29T22:05:00Z">
        <w:r w:rsidRPr="00F22D97" w:rsidDel="00DE0A89">
          <w:rPr>
            <w:b/>
            <w:color w:val="000000" w:themeColor="text1"/>
            <w:sz w:val="28"/>
            <w:szCs w:val="28"/>
            <w:lang w:val="ru-RU"/>
          </w:rPr>
          <w:delText xml:space="preserve">сценария </w:delText>
        </w:r>
      </w:del>
      <w:ins w:id="52" w:author="root" w:date="2022-05-29T22:05:00Z">
        <w:r w:rsidR="00DE0A89">
          <w:rPr>
            <w:b/>
            <w:color w:val="000000" w:themeColor="text1"/>
            <w:sz w:val="28"/>
            <w:szCs w:val="28"/>
            <w:lang w:val="ru-RU"/>
          </w:rPr>
          <w:t>скрипта</w:t>
        </w:r>
        <w:r w:rsidR="00DE0A89" w:rsidRPr="00F22D97">
          <w:rPr>
            <w:b/>
            <w:color w:val="000000" w:themeColor="text1"/>
            <w:sz w:val="28"/>
            <w:szCs w:val="28"/>
            <w:lang w:val="ru-RU"/>
          </w:rPr>
          <w:t xml:space="preserve"> </w:t>
        </w:r>
      </w:ins>
      <w:r w:rsidRPr="00F22D97">
        <w:rPr>
          <w:b/>
          <w:color w:val="000000" w:themeColor="text1"/>
          <w:sz w:val="28"/>
          <w:szCs w:val="28"/>
          <w:lang w:val="ru-RU"/>
        </w:rPr>
        <w:t xml:space="preserve">автоматического анализа сетевого трафика с помощью </w:t>
      </w:r>
      <w:r w:rsidRPr="00DD7E49">
        <w:rPr>
          <w:b/>
          <w:color w:val="000000" w:themeColor="text1"/>
          <w:sz w:val="28"/>
          <w:szCs w:val="28"/>
        </w:rPr>
        <w:t>Packetbeat</w:t>
      </w:r>
      <w:bookmarkEnd w:id="50"/>
    </w:p>
    <w:p w14:paraId="2503B896"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При анализе трафика используются </w:t>
      </w:r>
      <w:r w:rsidRPr="00790699">
        <w:rPr>
          <w:color w:val="000000" w:themeColor="text1"/>
          <w:sz w:val="28"/>
          <w:szCs w:val="28"/>
        </w:rPr>
        <w:t>PCAP</w:t>
      </w:r>
      <w:r w:rsidRPr="00F22D97">
        <w:rPr>
          <w:color w:val="000000" w:themeColor="text1"/>
          <w:sz w:val="28"/>
          <w:szCs w:val="28"/>
          <w:lang w:val="ru-RU"/>
        </w:rPr>
        <w:t xml:space="preserve"> файлы, которые являются ценным ресурсом для анализа файлов и мониторинга сетевого трафика. Инструменты захвата пакетов, такие как </w:t>
      </w:r>
      <w:r w:rsidRPr="00AE4ED5">
        <w:rPr>
          <w:color w:val="000000" w:themeColor="text1"/>
          <w:sz w:val="28"/>
          <w:szCs w:val="28"/>
        </w:rPr>
        <w:t>Wireshark</w:t>
      </w:r>
      <w:r w:rsidRPr="00F22D97">
        <w:rPr>
          <w:color w:val="000000" w:themeColor="text1"/>
          <w:sz w:val="28"/>
          <w:szCs w:val="28"/>
          <w:lang w:val="ru-RU"/>
        </w:rPr>
        <w:t xml:space="preserve">, позволяют захватывать сетевой трафик и переводить его в удобочитаемый формат. Есть много причин, по которым </w:t>
      </w:r>
      <w:r w:rsidRPr="00AE4ED5">
        <w:rPr>
          <w:color w:val="000000" w:themeColor="text1"/>
          <w:sz w:val="28"/>
          <w:szCs w:val="28"/>
        </w:rPr>
        <w:t>PCAP</w:t>
      </w:r>
      <w:r w:rsidRPr="00F22D97">
        <w:rPr>
          <w:color w:val="000000" w:themeColor="text1"/>
          <w:sz w:val="28"/>
          <w:szCs w:val="28"/>
          <w:lang w:val="ru-RU"/>
        </w:rPr>
        <w:t xml:space="preserve"> используется для мониторинга сетей. Некоторые из наиболее распространенных включают мониторинг использования полосы пропускания, обнаружение мошеннических </w:t>
      </w:r>
      <w:r w:rsidRPr="00AE4ED5">
        <w:rPr>
          <w:color w:val="000000" w:themeColor="text1"/>
          <w:sz w:val="28"/>
          <w:szCs w:val="28"/>
        </w:rPr>
        <w:t>DHCP</w:t>
      </w:r>
      <w:r w:rsidRPr="00F22D97">
        <w:rPr>
          <w:color w:val="000000" w:themeColor="text1"/>
          <w:sz w:val="28"/>
          <w:szCs w:val="28"/>
          <w:lang w:val="ru-RU"/>
        </w:rPr>
        <w:t xml:space="preserve">-серверов, обнаружение вредоносных программ, разрешение </w:t>
      </w:r>
      <w:r w:rsidRPr="00AE4ED5">
        <w:rPr>
          <w:color w:val="000000" w:themeColor="text1"/>
          <w:sz w:val="28"/>
          <w:szCs w:val="28"/>
        </w:rPr>
        <w:t>DNS</w:t>
      </w:r>
      <w:r w:rsidRPr="00F22D97">
        <w:rPr>
          <w:color w:val="000000" w:themeColor="text1"/>
          <w:sz w:val="28"/>
          <w:szCs w:val="28"/>
          <w:lang w:val="ru-RU"/>
        </w:rPr>
        <w:t xml:space="preserve"> и реагирование на инциденты [17].</w:t>
      </w:r>
    </w:p>
    <w:p w14:paraId="1ACD18B4"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Для сетевых администраторов и исследователей безопасности анализ файлов трафика является хорошим способом обнаружения сетевых вторжений и других подозрительных действий. </w:t>
      </w:r>
    </w:p>
    <w:p w14:paraId="49396C6F"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Для быстрой и удобной работы с данными файлами был написан </w:t>
      </w:r>
      <w:r>
        <w:rPr>
          <w:color w:val="000000" w:themeColor="text1"/>
          <w:sz w:val="28"/>
          <w:szCs w:val="28"/>
        </w:rPr>
        <w:t>bash</w:t>
      </w:r>
      <w:r w:rsidRPr="00F22D97">
        <w:rPr>
          <w:color w:val="000000" w:themeColor="text1"/>
          <w:sz w:val="28"/>
          <w:szCs w:val="28"/>
          <w:lang w:val="ru-RU"/>
        </w:rPr>
        <w:t xml:space="preserve"> скрипт, который автоматизирует процесс обработки дампов сетевого трафика (Рисунок 24).</w:t>
      </w:r>
    </w:p>
    <w:p w14:paraId="3B01BD42" w14:textId="77777777" w:rsidR="00F22D97" w:rsidRPr="00F22D97" w:rsidRDefault="00F22D97" w:rsidP="00F22D97">
      <w:pPr>
        <w:spacing w:line="360" w:lineRule="auto"/>
        <w:ind w:firstLine="709"/>
        <w:jc w:val="both"/>
        <w:rPr>
          <w:color w:val="000000" w:themeColor="text1"/>
          <w:sz w:val="28"/>
          <w:szCs w:val="28"/>
          <w:lang w:val="ru-RU"/>
        </w:rPr>
      </w:pPr>
    </w:p>
    <w:p w14:paraId="4CC66C23" w14:textId="77777777" w:rsidR="00F22D97" w:rsidRPr="0064382F" w:rsidRDefault="00F22D97" w:rsidP="00F22D97">
      <w:pPr>
        <w:spacing w:line="360" w:lineRule="auto"/>
        <w:jc w:val="center"/>
        <w:rPr>
          <w:color w:val="FF0000"/>
          <w:sz w:val="28"/>
          <w:szCs w:val="28"/>
        </w:rPr>
      </w:pPr>
      <w:r>
        <w:rPr>
          <w:noProof/>
          <w:lang w:val="ru-RU"/>
        </w:rPr>
        <w:lastRenderedPageBreak/>
        <w:drawing>
          <wp:inline distT="0" distB="0" distL="0" distR="0" wp14:anchorId="1761D18F" wp14:editId="1EB10AFB">
            <wp:extent cx="4223199" cy="1600200"/>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76"/>
                    <a:stretch/>
                  </pic:blipFill>
                  <pic:spPr bwMode="auto">
                    <a:xfrm>
                      <a:off x="0" y="0"/>
                      <a:ext cx="4235642" cy="1604915"/>
                    </a:xfrm>
                    <a:prstGeom prst="rect">
                      <a:avLst/>
                    </a:prstGeom>
                    <a:ln>
                      <a:noFill/>
                    </a:ln>
                    <a:extLst>
                      <a:ext uri="{53640926-AAD7-44D8-BBD7-CCE9431645EC}">
                        <a14:shadowObscured xmlns:a14="http://schemas.microsoft.com/office/drawing/2010/main"/>
                      </a:ext>
                    </a:extLst>
                  </pic:spPr>
                </pic:pic>
              </a:graphicData>
            </a:graphic>
          </wp:inline>
        </w:drawing>
      </w:r>
    </w:p>
    <w:p w14:paraId="732F486A" w14:textId="77777777" w:rsidR="00F22D97" w:rsidRPr="00F22D97" w:rsidRDefault="00F22D97" w:rsidP="00F22D97">
      <w:pPr>
        <w:spacing w:line="360" w:lineRule="auto"/>
        <w:jc w:val="center"/>
        <w:rPr>
          <w:color w:val="000000" w:themeColor="text1"/>
          <w:sz w:val="24"/>
          <w:szCs w:val="24"/>
          <w:lang w:val="ru-RU"/>
        </w:rPr>
      </w:pPr>
      <w:r w:rsidRPr="00F22D97">
        <w:rPr>
          <w:color w:val="000000" w:themeColor="text1"/>
          <w:sz w:val="24"/>
          <w:szCs w:val="24"/>
          <w:lang w:val="ru-RU"/>
        </w:rPr>
        <w:t xml:space="preserve">Рисунок 24 - </w:t>
      </w:r>
      <w:r w:rsidRPr="00DD7E49">
        <w:rPr>
          <w:color w:val="000000" w:themeColor="text1"/>
          <w:sz w:val="24"/>
          <w:szCs w:val="24"/>
        </w:rPr>
        <w:t>bash</w:t>
      </w:r>
      <w:r w:rsidRPr="00F22D97">
        <w:rPr>
          <w:color w:val="000000" w:themeColor="text1"/>
          <w:sz w:val="24"/>
          <w:szCs w:val="24"/>
          <w:lang w:val="ru-RU"/>
        </w:rPr>
        <w:t xml:space="preserve"> скрипт</w:t>
      </w:r>
    </w:p>
    <w:p w14:paraId="77F9F235" w14:textId="77777777" w:rsidR="00F22D97" w:rsidRPr="00F22D97" w:rsidRDefault="00F22D97" w:rsidP="00F22D97">
      <w:pPr>
        <w:spacing w:line="360" w:lineRule="auto"/>
        <w:jc w:val="center"/>
        <w:rPr>
          <w:color w:val="000000" w:themeColor="text1"/>
          <w:sz w:val="28"/>
          <w:szCs w:val="28"/>
          <w:lang w:val="ru-RU"/>
        </w:rPr>
      </w:pPr>
    </w:p>
    <w:p w14:paraId="4ACDC414"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Скрипт выполняет следующие функции: из целевой папки поочередно берет каждый содержащийся в ней файл в формате </w:t>
      </w:r>
      <w:r>
        <w:rPr>
          <w:color w:val="000000" w:themeColor="text1"/>
          <w:sz w:val="28"/>
          <w:szCs w:val="28"/>
        </w:rPr>
        <w:t>pcap</w:t>
      </w:r>
      <w:r w:rsidRPr="00F22D97">
        <w:rPr>
          <w:color w:val="000000" w:themeColor="text1"/>
          <w:sz w:val="28"/>
          <w:szCs w:val="28"/>
          <w:lang w:val="ru-RU"/>
        </w:rPr>
        <w:t xml:space="preserve">, и направляет трафик, записанный в нем на виртуальный интерфейс, созданный при конфигурации стенда, после чего перемещает все файлы в папку архив, которая создана для возможности последующего использования наших </w:t>
      </w:r>
      <w:r>
        <w:rPr>
          <w:color w:val="000000" w:themeColor="text1"/>
          <w:sz w:val="28"/>
          <w:szCs w:val="28"/>
        </w:rPr>
        <w:t>PCAP</w:t>
      </w:r>
      <w:r w:rsidRPr="00F22D97">
        <w:rPr>
          <w:color w:val="000000" w:themeColor="text1"/>
          <w:sz w:val="28"/>
          <w:szCs w:val="28"/>
          <w:lang w:val="ru-RU"/>
        </w:rPr>
        <w:t xml:space="preserve"> файлов (Рисунок 25).</w:t>
      </w:r>
    </w:p>
    <w:p w14:paraId="52E81199" w14:textId="77777777" w:rsidR="00F22D97" w:rsidRDefault="00F22D97" w:rsidP="00F22D97">
      <w:pPr>
        <w:spacing w:line="360" w:lineRule="auto"/>
        <w:rPr>
          <w:color w:val="000000" w:themeColor="text1"/>
          <w:sz w:val="28"/>
          <w:szCs w:val="28"/>
        </w:rPr>
      </w:pPr>
      <w:r w:rsidRPr="00FC271E">
        <w:rPr>
          <w:noProof/>
          <w:color w:val="000000" w:themeColor="text1"/>
          <w:sz w:val="28"/>
          <w:szCs w:val="28"/>
          <w:lang w:val="ru-RU"/>
        </w:rPr>
        <w:lastRenderedPageBreak/>
        <w:drawing>
          <wp:inline distT="0" distB="0" distL="0" distR="0" wp14:anchorId="08FF0339" wp14:editId="3A2B527C">
            <wp:extent cx="5934903" cy="6782747"/>
            <wp:effectExtent l="76200" t="76200" r="123190" b="11366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4903" cy="6782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F80EB9" w14:textId="77777777" w:rsidR="00F22D97" w:rsidRPr="00F22D97" w:rsidRDefault="00F22D97" w:rsidP="00F22D97">
      <w:pPr>
        <w:spacing w:line="360" w:lineRule="auto"/>
        <w:jc w:val="center"/>
        <w:rPr>
          <w:color w:val="000000" w:themeColor="text1"/>
          <w:sz w:val="28"/>
          <w:szCs w:val="28"/>
          <w:lang w:val="ru-RU"/>
        </w:rPr>
      </w:pPr>
      <w:r w:rsidRPr="00F22D97">
        <w:rPr>
          <w:color w:val="000000" w:themeColor="text1"/>
          <w:sz w:val="28"/>
          <w:szCs w:val="28"/>
          <w:lang w:val="ru-RU"/>
        </w:rPr>
        <w:t>.</w:t>
      </w:r>
    </w:p>
    <w:p w14:paraId="66599783" w14:textId="77777777" w:rsidR="00F22D97" w:rsidRPr="00F22D97" w:rsidRDefault="00F22D97" w:rsidP="00F22D97">
      <w:pPr>
        <w:spacing w:line="360" w:lineRule="auto"/>
        <w:jc w:val="center"/>
        <w:rPr>
          <w:color w:val="000000" w:themeColor="text1"/>
          <w:sz w:val="24"/>
          <w:szCs w:val="24"/>
          <w:lang w:val="ru-RU"/>
        </w:rPr>
      </w:pPr>
      <w:r w:rsidRPr="00F22D97">
        <w:rPr>
          <w:color w:val="000000" w:themeColor="text1"/>
          <w:sz w:val="24"/>
          <w:szCs w:val="24"/>
          <w:lang w:val="ru-RU"/>
        </w:rPr>
        <w:t>Рисунок 24 – Блок-схема скрипта</w:t>
      </w:r>
    </w:p>
    <w:p w14:paraId="1616614C" w14:textId="77777777" w:rsidR="00F22D97" w:rsidRPr="00F22D97" w:rsidRDefault="00F22D97" w:rsidP="00F22D97">
      <w:pPr>
        <w:spacing w:line="360" w:lineRule="auto"/>
        <w:jc w:val="center"/>
        <w:rPr>
          <w:color w:val="000000" w:themeColor="text1"/>
          <w:sz w:val="24"/>
          <w:szCs w:val="24"/>
          <w:lang w:val="ru-RU"/>
        </w:rPr>
      </w:pPr>
    </w:p>
    <w:p w14:paraId="739F58E1"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Тестирование </w:t>
      </w:r>
      <w:r w:rsidRPr="006D7CE6">
        <w:rPr>
          <w:color w:val="000000" w:themeColor="text1"/>
          <w:sz w:val="28"/>
          <w:szCs w:val="28"/>
        </w:rPr>
        <w:t>bash</w:t>
      </w:r>
      <w:r w:rsidRPr="00F22D97">
        <w:rPr>
          <w:color w:val="000000" w:themeColor="text1"/>
          <w:sz w:val="28"/>
          <w:szCs w:val="28"/>
          <w:lang w:val="ru-RU"/>
        </w:rPr>
        <w:t xml:space="preserve"> скрипта выявило проблему недоступности хоста, при воспроизведение </w:t>
      </w:r>
      <w:r w:rsidRPr="006D7CE6">
        <w:rPr>
          <w:color w:val="000000" w:themeColor="text1"/>
          <w:sz w:val="28"/>
          <w:szCs w:val="28"/>
        </w:rPr>
        <w:t>pcap</w:t>
      </w:r>
      <w:r w:rsidRPr="00F22D97">
        <w:rPr>
          <w:color w:val="000000" w:themeColor="text1"/>
          <w:sz w:val="28"/>
          <w:szCs w:val="28"/>
          <w:lang w:val="ru-RU"/>
        </w:rPr>
        <w:t xml:space="preserve"> файла. Это связано с тем, что утилита </w:t>
      </w:r>
      <w:r w:rsidRPr="006D7CE6">
        <w:rPr>
          <w:color w:val="000000" w:themeColor="text1"/>
          <w:sz w:val="28"/>
          <w:szCs w:val="28"/>
        </w:rPr>
        <w:t>tcp</w:t>
      </w:r>
      <w:r w:rsidRPr="00F22D97">
        <w:rPr>
          <w:color w:val="000000" w:themeColor="text1"/>
          <w:sz w:val="28"/>
          <w:szCs w:val="28"/>
          <w:lang w:val="ru-RU"/>
        </w:rPr>
        <w:t>-</w:t>
      </w:r>
      <w:r w:rsidRPr="006D7CE6">
        <w:rPr>
          <w:color w:val="000000" w:themeColor="text1"/>
          <w:sz w:val="28"/>
          <w:szCs w:val="28"/>
        </w:rPr>
        <w:t>replay</w:t>
      </w:r>
      <w:r w:rsidRPr="00F22D97">
        <w:rPr>
          <w:color w:val="000000" w:themeColor="text1"/>
          <w:sz w:val="28"/>
          <w:szCs w:val="28"/>
          <w:lang w:val="ru-RU"/>
        </w:rPr>
        <w:t xml:space="preserve"> на время обработки файла полностью блокирует остальной трафик, направленный на данный интерфейс. Для решения данной трудности было </w:t>
      </w:r>
      <w:r w:rsidRPr="00F22D97">
        <w:rPr>
          <w:color w:val="000000" w:themeColor="text1"/>
          <w:sz w:val="28"/>
          <w:szCs w:val="28"/>
          <w:lang w:val="ru-RU"/>
        </w:rPr>
        <w:lastRenderedPageBreak/>
        <w:t xml:space="preserve">принято решение создать дополнительный виртуальный интерфейс и настроить </w:t>
      </w:r>
      <w:r w:rsidRPr="006D7CE6">
        <w:rPr>
          <w:color w:val="000000" w:themeColor="text1"/>
          <w:sz w:val="28"/>
          <w:szCs w:val="28"/>
        </w:rPr>
        <w:t>Packetbeat</w:t>
      </w:r>
      <w:r w:rsidRPr="00F22D97">
        <w:rPr>
          <w:color w:val="000000" w:themeColor="text1"/>
          <w:sz w:val="28"/>
          <w:szCs w:val="28"/>
          <w:lang w:val="ru-RU"/>
        </w:rPr>
        <w:t xml:space="preserve"> для его прослушивания. Благодаря данному решению мы можем беспрепятственно осуществлять воспроизведение любого объема сетевого трафика без потери доступности сервера.</w:t>
      </w:r>
    </w:p>
    <w:p w14:paraId="43219963" w14:textId="77777777" w:rsidR="00F22D97" w:rsidRPr="00F22D97" w:rsidRDefault="00F22D97" w:rsidP="00F22D97">
      <w:pPr>
        <w:rPr>
          <w:color w:val="000000" w:themeColor="text1"/>
          <w:sz w:val="28"/>
          <w:szCs w:val="28"/>
          <w:lang w:val="ru-RU"/>
        </w:rPr>
      </w:pPr>
      <w:r w:rsidRPr="00F22D97">
        <w:rPr>
          <w:color w:val="000000" w:themeColor="text1"/>
          <w:sz w:val="28"/>
          <w:szCs w:val="28"/>
          <w:lang w:val="ru-RU"/>
        </w:rPr>
        <w:br w:type="page"/>
      </w:r>
    </w:p>
    <w:p w14:paraId="7B06494C" w14:textId="77777777" w:rsidR="00F22D97" w:rsidRDefault="00F22D97" w:rsidP="00357AB1">
      <w:pPr>
        <w:pStyle w:val="2"/>
        <w:keepLines/>
        <w:numPr>
          <w:ilvl w:val="0"/>
          <w:numId w:val="22"/>
        </w:numPr>
        <w:spacing w:before="40" w:line="259" w:lineRule="auto"/>
        <w:rPr>
          <w:b/>
          <w:color w:val="000000" w:themeColor="text1"/>
          <w:sz w:val="28"/>
          <w:szCs w:val="28"/>
        </w:rPr>
      </w:pPr>
      <w:bookmarkStart w:id="53" w:name="_Toc104486972"/>
      <w:commentRangeStart w:id="54"/>
      <w:r w:rsidRPr="00FC271E">
        <w:rPr>
          <w:b/>
          <w:color w:val="000000" w:themeColor="text1"/>
          <w:sz w:val="28"/>
          <w:szCs w:val="28"/>
        </w:rPr>
        <w:lastRenderedPageBreak/>
        <w:t>РАЗРАБОТКА ЛАБОРАТОРНЫХ РАБОТ</w:t>
      </w:r>
      <w:bookmarkEnd w:id="53"/>
      <w:commentRangeEnd w:id="54"/>
      <w:r w:rsidR="00DE0A89">
        <w:rPr>
          <w:rStyle w:val="af7"/>
        </w:rPr>
        <w:commentReference w:id="54"/>
      </w:r>
    </w:p>
    <w:p w14:paraId="3B36DCC0" w14:textId="77777777" w:rsidR="00F22D97" w:rsidRPr="00FC271E" w:rsidRDefault="00F22D97" w:rsidP="00F22D97">
      <w:pPr>
        <w:pStyle w:val="aff0"/>
        <w:ind w:left="375"/>
      </w:pPr>
    </w:p>
    <w:p w14:paraId="42BF7A35" w14:textId="77777777" w:rsidR="00F22D97" w:rsidRPr="00F22D97" w:rsidRDefault="00F22D97" w:rsidP="00357AB1">
      <w:pPr>
        <w:pStyle w:val="2"/>
        <w:keepLines/>
        <w:numPr>
          <w:ilvl w:val="1"/>
          <w:numId w:val="22"/>
        </w:numPr>
        <w:spacing w:line="360" w:lineRule="auto"/>
        <w:jc w:val="both"/>
        <w:rPr>
          <w:b/>
          <w:color w:val="000000" w:themeColor="text1"/>
          <w:sz w:val="28"/>
          <w:szCs w:val="28"/>
          <w:lang w:val="ru-RU"/>
        </w:rPr>
      </w:pPr>
      <w:bookmarkStart w:id="55" w:name="_Toc104486973"/>
      <w:r w:rsidRPr="00F22D97">
        <w:rPr>
          <w:b/>
          <w:color w:val="000000" w:themeColor="text1"/>
          <w:sz w:val="28"/>
          <w:szCs w:val="28"/>
          <w:lang w:val="ru-RU"/>
        </w:rPr>
        <w:t xml:space="preserve">Описание лабораторной работы №1 «Установка </w:t>
      </w:r>
      <w:r w:rsidRPr="00FC271E">
        <w:rPr>
          <w:b/>
          <w:color w:val="000000" w:themeColor="text1"/>
          <w:sz w:val="28"/>
          <w:szCs w:val="28"/>
        </w:rPr>
        <w:t>ELK</w:t>
      </w:r>
      <w:r w:rsidRPr="00F22D97">
        <w:rPr>
          <w:b/>
          <w:color w:val="000000" w:themeColor="text1"/>
          <w:sz w:val="28"/>
          <w:szCs w:val="28"/>
          <w:lang w:val="ru-RU"/>
        </w:rPr>
        <w:t xml:space="preserve"> - стека»</w:t>
      </w:r>
      <w:bookmarkEnd w:id="55"/>
    </w:p>
    <w:p w14:paraId="46C00F88" w14:textId="77777777" w:rsidR="00F22D97" w:rsidRPr="007C7468" w:rsidRDefault="00F22D97" w:rsidP="00F22D97">
      <w:pPr>
        <w:spacing w:line="360" w:lineRule="auto"/>
        <w:ind w:firstLine="709"/>
        <w:jc w:val="both"/>
        <w:rPr>
          <w:color w:val="000000"/>
          <w:sz w:val="28"/>
          <w:szCs w:val="28"/>
          <w:shd w:val="clear" w:color="auto" w:fill="FFFFFF"/>
        </w:rPr>
      </w:pPr>
      <w:r w:rsidRPr="00F22D97">
        <w:rPr>
          <w:color w:val="000000"/>
          <w:sz w:val="28"/>
          <w:szCs w:val="28"/>
          <w:shd w:val="clear" w:color="auto" w:fill="FFFFFF"/>
          <w:lang w:val="ru-RU"/>
        </w:rPr>
        <w:t xml:space="preserve">Данная лабораторная работа направлена на изучение продуктов компании </w:t>
      </w:r>
      <w:r>
        <w:rPr>
          <w:color w:val="000000"/>
          <w:sz w:val="28"/>
          <w:szCs w:val="28"/>
          <w:shd w:val="clear" w:color="auto" w:fill="FFFFFF"/>
        </w:rPr>
        <w:t>E</w:t>
      </w:r>
      <w:r w:rsidRPr="007C7468">
        <w:rPr>
          <w:color w:val="000000"/>
          <w:sz w:val="28"/>
          <w:szCs w:val="28"/>
          <w:shd w:val="clear" w:color="auto" w:fill="FFFFFF"/>
        </w:rPr>
        <w:t>lastic</w:t>
      </w:r>
      <w:r w:rsidRPr="00F22D97">
        <w:rPr>
          <w:color w:val="000000"/>
          <w:sz w:val="28"/>
          <w:szCs w:val="28"/>
          <w:shd w:val="clear" w:color="auto" w:fill="FFFFFF"/>
          <w:lang w:val="ru-RU"/>
        </w:rPr>
        <w:t xml:space="preserve">. </w:t>
      </w:r>
      <w:r w:rsidRPr="007C7468">
        <w:rPr>
          <w:color w:val="000000"/>
          <w:sz w:val="28"/>
          <w:szCs w:val="28"/>
          <w:shd w:val="clear" w:color="auto" w:fill="FFFFFF"/>
        </w:rPr>
        <w:t>В частности, их решений</w:t>
      </w:r>
      <w:r>
        <w:rPr>
          <w:color w:val="000000"/>
          <w:sz w:val="28"/>
          <w:szCs w:val="28"/>
          <w:shd w:val="clear" w:color="auto" w:fill="FFFFFF"/>
        </w:rPr>
        <w:t xml:space="preserve"> [6]</w:t>
      </w:r>
      <w:r w:rsidRPr="007C7468">
        <w:rPr>
          <w:color w:val="000000"/>
          <w:sz w:val="28"/>
          <w:szCs w:val="28"/>
          <w:shd w:val="clear" w:color="auto" w:fill="FFFFFF"/>
        </w:rPr>
        <w:t xml:space="preserve">: </w:t>
      </w:r>
    </w:p>
    <w:p w14:paraId="5120AACC" w14:textId="77777777" w:rsidR="00F22D97" w:rsidRPr="00F22D97" w:rsidRDefault="00F22D97" w:rsidP="00357AB1">
      <w:pPr>
        <w:pStyle w:val="aff0"/>
        <w:numPr>
          <w:ilvl w:val="0"/>
          <w:numId w:val="6"/>
        </w:numPr>
        <w:spacing w:line="360" w:lineRule="auto"/>
        <w:ind w:left="0" w:firstLine="709"/>
        <w:contextualSpacing/>
        <w:jc w:val="both"/>
        <w:rPr>
          <w:color w:val="000000"/>
          <w:sz w:val="28"/>
          <w:szCs w:val="28"/>
          <w:shd w:val="clear" w:color="auto" w:fill="FFFFFF"/>
          <w:lang w:val="ru-RU"/>
        </w:rPr>
      </w:pPr>
      <w:r w:rsidRPr="005733E4">
        <w:rPr>
          <w:color w:val="000000"/>
          <w:sz w:val="28"/>
          <w:szCs w:val="28"/>
          <w:shd w:val="clear" w:color="auto" w:fill="FFFFFF"/>
        </w:rPr>
        <w:t>elasticsearch</w:t>
      </w:r>
      <w:r w:rsidRPr="00F22D97">
        <w:rPr>
          <w:color w:val="000000"/>
          <w:sz w:val="28"/>
          <w:szCs w:val="28"/>
          <w:shd w:val="clear" w:color="auto" w:fill="FFFFFF"/>
          <w:lang w:val="ru-RU"/>
        </w:rPr>
        <w:t xml:space="preserve"> (поисковая система с открытым исходным кодом. Горизонтально масштабируется, поддерживает многопоточность и обладает хорошей производительностью.)</w:t>
      </w:r>
    </w:p>
    <w:p w14:paraId="6D453E81" w14:textId="77777777" w:rsidR="00F22D97" w:rsidRPr="00F22D97" w:rsidRDefault="00F22D97" w:rsidP="00357AB1">
      <w:pPr>
        <w:pStyle w:val="aff0"/>
        <w:numPr>
          <w:ilvl w:val="0"/>
          <w:numId w:val="6"/>
        </w:numPr>
        <w:spacing w:line="360" w:lineRule="auto"/>
        <w:ind w:left="0" w:firstLine="709"/>
        <w:contextualSpacing/>
        <w:jc w:val="both"/>
        <w:rPr>
          <w:color w:val="000000"/>
          <w:sz w:val="28"/>
          <w:szCs w:val="28"/>
          <w:shd w:val="clear" w:color="auto" w:fill="FFFFFF"/>
          <w:lang w:val="ru-RU"/>
        </w:rPr>
      </w:pPr>
      <w:r w:rsidRPr="005733E4">
        <w:rPr>
          <w:color w:val="000000"/>
          <w:sz w:val="28"/>
          <w:szCs w:val="28"/>
          <w:shd w:val="clear" w:color="auto" w:fill="FFFFFF"/>
        </w:rPr>
        <w:t>kibana</w:t>
      </w:r>
      <w:r w:rsidRPr="00F22D97">
        <w:rPr>
          <w:color w:val="000000"/>
          <w:sz w:val="28"/>
          <w:szCs w:val="28"/>
          <w:shd w:val="clear" w:color="auto" w:fill="FFFFFF"/>
          <w:lang w:val="ru-RU"/>
        </w:rPr>
        <w:t xml:space="preserve"> (инструмент визуализации и изучения данных, который применяется для таких задач, как анализ журналов и временных рядов, мониторинг приложений и текущих процессов.)</w:t>
      </w:r>
    </w:p>
    <w:p w14:paraId="147BD85F" w14:textId="77777777" w:rsidR="00F22D97" w:rsidRPr="00F22D97" w:rsidRDefault="00F22D97" w:rsidP="00357AB1">
      <w:pPr>
        <w:pStyle w:val="aff0"/>
        <w:numPr>
          <w:ilvl w:val="0"/>
          <w:numId w:val="6"/>
        </w:numPr>
        <w:spacing w:line="360" w:lineRule="auto"/>
        <w:ind w:left="0" w:firstLine="709"/>
        <w:contextualSpacing/>
        <w:jc w:val="both"/>
        <w:rPr>
          <w:color w:val="000000"/>
          <w:sz w:val="28"/>
          <w:szCs w:val="28"/>
          <w:shd w:val="clear" w:color="auto" w:fill="FFFFFF"/>
          <w:lang w:val="ru-RU"/>
        </w:rPr>
      </w:pPr>
      <w:r w:rsidRPr="005733E4">
        <w:rPr>
          <w:color w:val="000000"/>
          <w:sz w:val="28"/>
          <w:szCs w:val="28"/>
          <w:shd w:val="clear" w:color="auto" w:fill="FFFFFF"/>
        </w:rPr>
        <w:t>packetbeat</w:t>
      </w:r>
      <w:r w:rsidRPr="00F22D97">
        <w:rPr>
          <w:color w:val="000000"/>
          <w:sz w:val="28"/>
          <w:szCs w:val="28"/>
          <w:shd w:val="clear" w:color="auto" w:fill="FFFFFF"/>
          <w:lang w:val="ru-RU"/>
        </w:rPr>
        <w:t xml:space="preserve"> (инструмент мониторинга, который работает как анализатор сетевых пакетов, парсит различные, получает нужные данные, и отсылает их либо напрямую в </w:t>
      </w:r>
      <w:r w:rsidRPr="005733E4">
        <w:rPr>
          <w:color w:val="000000"/>
          <w:sz w:val="28"/>
          <w:szCs w:val="28"/>
          <w:shd w:val="clear" w:color="auto" w:fill="FFFFFF"/>
        </w:rPr>
        <w:t>Elasticsearch</w:t>
      </w:r>
      <w:r w:rsidRPr="00F22D97">
        <w:rPr>
          <w:color w:val="000000"/>
          <w:sz w:val="28"/>
          <w:szCs w:val="28"/>
          <w:shd w:val="clear" w:color="auto" w:fill="FFFFFF"/>
          <w:lang w:val="ru-RU"/>
        </w:rPr>
        <w:t xml:space="preserve">, либо в </w:t>
      </w:r>
      <w:r w:rsidRPr="005733E4">
        <w:rPr>
          <w:color w:val="000000"/>
          <w:sz w:val="28"/>
          <w:szCs w:val="28"/>
          <w:shd w:val="clear" w:color="auto" w:fill="FFFFFF"/>
        </w:rPr>
        <w:t>Redis</w:t>
      </w:r>
      <w:r w:rsidRPr="00F22D97">
        <w:rPr>
          <w:color w:val="000000"/>
          <w:sz w:val="28"/>
          <w:szCs w:val="28"/>
          <w:shd w:val="clear" w:color="auto" w:fill="FFFFFF"/>
          <w:lang w:val="ru-RU"/>
        </w:rPr>
        <w:t xml:space="preserve">, из которого данные будет забирать </w:t>
      </w:r>
      <w:r w:rsidRPr="005733E4">
        <w:rPr>
          <w:color w:val="000000"/>
          <w:sz w:val="28"/>
          <w:szCs w:val="28"/>
          <w:shd w:val="clear" w:color="auto" w:fill="FFFFFF"/>
        </w:rPr>
        <w:t>Logstash</w:t>
      </w:r>
      <w:r w:rsidRPr="00F22D97">
        <w:rPr>
          <w:color w:val="000000"/>
          <w:sz w:val="28"/>
          <w:szCs w:val="28"/>
          <w:shd w:val="clear" w:color="auto" w:fill="FFFFFF"/>
          <w:lang w:val="ru-RU"/>
        </w:rPr>
        <w:t xml:space="preserve"> и класть их все в тот же </w:t>
      </w:r>
      <w:r w:rsidRPr="005733E4">
        <w:rPr>
          <w:color w:val="000000"/>
          <w:sz w:val="28"/>
          <w:szCs w:val="28"/>
          <w:shd w:val="clear" w:color="auto" w:fill="FFFFFF"/>
        </w:rPr>
        <w:t>Elasticsearch</w:t>
      </w:r>
      <w:r w:rsidRPr="00F22D97">
        <w:rPr>
          <w:color w:val="000000"/>
          <w:sz w:val="28"/>
          <w:szCs w:val="28"/>
          <w:shd w:val="clear" w:color="auto" w:fill="FFFFFF"/>
          <w:lang w:val="ru-RU"/>
        </w:rPr>
        <w:t>.)</w:t>
      </w:r>
    </w:p>
    <w:p w14:paraId="6E287193"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 xml:space="preserve">Данные элементы единой экосистемы </w:t>
      </w:r>
      <w:r>
        <w:rPr>
          <w:color w:val="000000"/>
          <w:sz w:val="28"/>
          <w:szCs w:val="28"/>
          <w:shd w:val="clear" w:color="auto" w:fill="FFFFFF"/>
        </w:rPr>
        <w:t>E</w:t>
      </w:r>
      <w:r w:rsidRPr="007C7468">
        <w:rPr>
          <w:color w:val="000000"/>
          <w:sz w:val="28"/>
          <w:szCs w:val="28"/>
          <w:shd w:val="clear" w:color="auto" w:fill="FFFFFF"/>
        </w:rPr>
        <w:t>lactic</w:t>
      </w:r>
      <w:r w:rsidRPr="00F22D97">
        <w:rPr>
          <w:color w:val="000000"/>
          <w:sz w:val="28"/>
          <w:szCs w:val="28"/>
          <w:shd w:val="clear" w:color="auto" w:fill="FFFFFF"/>
          <w:lang w:val="ru-RU"/>
        </w:rPr>
        <w:t xml:space="preserve"> замечательно интегрируется друг с другом. После их настройки мы получаем готовую систему мониторинга Сетевого трафика в нашей информационной инфраструктуре.</w:t>
      </w:r>
    </w:p>
    <w:p w14:paraId="209A1608"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Для выполнения лабораторной работы понадобится:</w:t>
      </w:r>
    </w:p>
    <w:p w14:paraId="524BEDAC" w14:textId="77777777" w:rsidR="00F22D97" w:rsidRPr="00F22D97" w:rsidRDefault="00F22D97" w:rsidP="00357AB1">
      <w:pPr>
        <w:pStyle w:val="aff0"/>
        <w:numPr>
          <w:ilvl w:val="0"/>
          <w:numId w:val="31"/>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Виртуальная машина с предустановленной операционной системой семейства </w:t>
      </w:r>
      <w:r w:rsidRPr="005733E4">
        <w:rPr>
          <w:color w:val="000000"/>
          <w:sz w:val="28"/>
          <w:szCs w:val="28"/>
          <w:shd w:val="clear" w:color="auto" w:fill="FFFFFF"/>
        </w:rPr>
        <w:t>UNIX</w:t>
      </w:r>
      <w:r w:rsidRPr="00F22D97">
        <w:rPr>
          <w:color w:val="000000"/>
          <w:sz w:val="28"/>
          <w:szCs w:val="28"/>
          <w:shd w:val="clear" w:color="auto" w:fill="FFFFFF"/>
          <w:lang w:val="ru-RU"/>
        </w:rPr>
        <w:t xml:space="preserve"> (в нашем случае используется </w:t>
      </w:r>
      <w:r w:rsidRPr="005733E4">
        <w:rPr>
          <w:color w:val="000000"/>
          <w:sz w:val="28"/>
          <w:szCs w:val="28"/>
          <w:shd w:val="clear" w:color="auto" w:fill="FFFFFF"/>
        </w:rPr>
        <w:t>Ubuntu</w:t>
      </w:r>
      <w:r w:rsidRPr="00F22D97">
        <w:rPr>
          <w:color w:val="000000"/>
          <w:sz w:val="28"/>
          <w:szCs w:val="28"/>
          <w:shd w:val="clear" w:color="auto" w:fill="FFFFFF"/>
          <w:lang w:val="ru-RU"/>
        </w:rPr>
        <w:t xml:space="preserve"> 20.04) и следующими характеристиками:</w:t>
      </w:r>
    </w:p>
    <w:p w14:paraId="45E9C53D" w14:textId="77777777" w:rsidR="00F22D97" w:rsidRPr="00F22D97" w:rsidRDefault="00F22D97" w:rsidP="00F22D97">
      <w:pPr>
        <w:pStyle w:val="aff0"/>
        <w:spacing w:line="360" w:lineRule="auto"/>
        <w:ind w:left="709"/>
        <w:jc w:val="both"/>
        <w:rPr>
          <w:color w:val="000000"/>
          <w:sz w:val="28"/>
          <w:szCs w:val="28"/>
          <w:shd w:val="clear" w:color="auto" w:fill="FFFFFF"/>
          <w:lang w:val="ru-RU"/>
        </w:rPr>
      </w:pPr>
    </w:p>
    <w:p w14:paraId="34408243" w14:textId="77777777" w:rsidR="00F22D97" w:rsidRPr="00FC271E" w:rsidRDefault="00F22D97" w:rsidP="00F22D97">
      <w:pPr>
        <w:spacing w:line="360" w:lineRule="auto"/>
        <w:jc w:val="both"/>
        <w:rPr>
          <w:color w:val="000000"/>
          <w:sz w:val="24"/>
          <w:szCs w:val="24"/>
          <w:shd w:val="clear" w:color="auto" w:fill="FFFFFF"/>
        </w:rPr>
      </w:pPr>
      <w:r w:rsidRPr="00FC271E">
        <w:rPr>
          <w:color w:val="000000"/>
          <w:sz w:val="24"/>
          <w:szCs w:val="24"/>
          <w:shd w:val="clear" w:color="auto" w:fill="FFFFFF"/>
        </w:rPr>
        <w:t>Таблица 1 – Характеристики виртуальной машины</w:t>
      </w:r>
    </w:p>
    <w:tbl>
      <w:tblPr>
        <w:tblStyle w:val="af4"/>
        <w:tblW w:w="0" w:type="auto"/>
        <w:tblLook w:val="04A0" w:firstRow="1" w:lastRow="0" w:firstColumn="1" w:lastColumn="0" w:noHBand="0" w:noVBand="1"/>
      </w:tblPr>
      <w:tblGrid>
        <w:gridCol w:w="4672"/>
        <w:gridCol w:w="4672"/>
      </w:tblGrid>
      <w:tr w:rsidR="00F22D97" w:rsidRPr="007C7468" w14:paraId="777AC420" w14:textId="77777777" w:rsidTr="008A30F0">
        <w:trPr>
          <w:trHeight w:val="258"/>
        </w:trPr>
        <w:tc>
          <w:tcPr>
            <w:tcW w:w="4672" w:type="dxa"/>
          </w:tcPr>
          <w:p w14:paraId="29D21AA9"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7C558275"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4+</w:t>
            </w:r>
          </w:p>
        </w:tc>
      </w:tr>
      <w:tr w:rsidR="00F22D97" w:rsidRPr="007C7468" w14:paraId="261918A4" w14:textId="77777777" w:rsidTr="008A30F0">
        <w:tc>
          <w:tcPr>
            <w:tcW w:w="4672" w:type="dxa"/>
          </w:tcPr>
          <w:p w14:paraId="3BC3091E"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4441A9BA"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8 Gb</w:t>
            </w:r>
          </w:p>
        </w:tc>
      </w:tr>
      <w:tr w:rsidR="00F22D97" w:rsidRPr="007C7468" w14:paraId="3303BC0A" w14:textId="77777777" w:rsidTr="008A30F0">
        <w:tc>
          <w:tcPr>
            <w:tcW w:w="4672" w:type="dxa"/>
          </w:tcPr>
          <w:p w14:paraId="2BD31DC7"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5D2A18BC"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20 Gb</w:t>
            </w:r>
          </w:p>
        </w:tc>
      </w:tr>
    </w:tbl>
    <w:p w14:paraId="31519A02" w14:textId="77777777" w:rsidR="00F22D97" w:rsidRPr="007C7468" w:rsidRDefault="00F22D97" w:rsidP="00F22D97">
      <w:pPr>
        <w:spacing w:line="360" w:lineRule="auto"/>
        <w:ind w:firstLine="709"/>
        <w:jc w:val="both"/>
        <w:rPr>
          <w:color w:val="000000"/>
          <w:sz w:val="28"/>
          <w:szCs w:val="28"/>
          <w:shd w:val="clear" w:color="auto" w:fill="FFFFFF"/>
        </w:rPr>
      </w:pPr>
    </w:p>
    <w:p w14:paraId="228E186B" w14:textId="77777777" w:rsidR="00F22D97" w:rsidRPr="00F22D97" w:rsidRDefault="00F22D97" w:rsidP="00357AB1">
      <w:pPr>
        <w:pStyle w:val="aff0"/>
        <w:numPr>
          <w:ilvl w:val="0"/>
          <w:numId w:val="10"/>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Базовые знания работы с командной строкой </w:t>
      </w:r>
      <w:r w:rsidRPr="005733E4">
        <w:rPr>
          <w:color w:val="000000"/>
          <w:sz w:val="28"/>
          <w:szCs w:val="28"/>
          <w:shd w:val="clear" w:color="auto" w:fill="FFFFFF"/>
        </w:rPr>
        <w:t>UNIX</w:t>
      </w:r>
      <w:r w:rsidRPr="00F22D97">
        <w:rPr>
          <w:color w:val="000000"/>
          <w:sz w:val="28"/>
          <w:szCs w:val="28"/>
          <w:shd w:val="clear" w:color="auto" w:fill="FFFFFF"/>
          <w:lang w:val="ru-RU"/>
        </w:rPr>
        <w:t>-подобных операционных систем</w:t>
      </w:r>
    </w:p>
    <w:p w14:paraId="404B849B" w14:textId="77777777" w:rsidR="00F22D97" w:rsidRPr="00F22D97" w:rsidRDefault="00F22D97" w:rsidP="00357AB1">
      <w:pPr>
        <w:pStyle w:val="aff0"/>
        <w:numPr>
          <w:ilvl w:val="0"/>
          <w:numId w:val="10"/>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lastRenderedPageBreak/>
        <w:t xml:space="preserve">Понимание принципов работы сетевых протоколов модели </w:t>
      </w:r>
      <w:r w:rsidRPr="005733E4">
        <w:rPr>
          <w:color w:val="000000"/>
          <w:sz w:val="28"/>
          <w:szCs w:val="28"/>
          <w:shd w:val="clear" w:color="auto" w:fill="FFFFFF"/>
        </w:rPr>
        <w:t>OSI</w:t>
      </w:r>
    </w:p>
    <w:p w14:paraId="2C2B0FF1"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Для успешного выполнения лабораторной работы необходимо следовать инструкции, описанной в лабораторной работе.</w:t>
      </w:r>
    </w:p>
    <w:p w14:paraId="0B0F5E08" w14:textId="77777777" w:rsidR="00F22D97" w:rsidRDefault="00F22D97" w:rsidP="00F22D97">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67970556" w14:textId="77777777" w:rsidR="00F22D97" w:rsidRPr="00F22D97" w:rsidRDefault="00F22D97" w:rsidP="00357AB1">
      <w:pPr>
        <w:pStyle w:val="aff0"/>
        <w:numPr>
          <w:ilvl w:val="0"/>
          <w:numId w:val="11"/>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Был установлен веб-сервер </w:t>
      </w:r>
      <w:r>
        <w:rPr>
          <w:color w:val="000000"/>
          <w:sz w:val="28"/>
          <w:szCs w:val="28"/>
          <w:shd w:val="clear" w:color="auto" w:fill="FFFFFF"/>
        </w:rPr>
        <w:t>Nginx</w:t>
      </w:r>
      <w:r w:rsidRPr="00F22D97">
        <w:rPr>
          <w:color w:val="000000"/>
          <w:sz w:val="28"/>
          <w:szCs w:val="28"/>
          <w:shd w:val="clear" w:color="auto" w:fill="FFFFFF"/>
          <w:lang w:val="ru-RU"/>
        </w:rPr>
        <w:t xml:space="preserve"> (Рисунок 25 ).</w:t>
      </w:r>
    </w:p>
    <w:p w14:paraId="27B4A96F" w14:textId="77777777" w:rsidR="00F22D97" w:rsidRPr="00F22D97" w:rsidRDefault="00F22D97" w:rsidP="00F22D97">
      <w:pPr>
        <w:pStyle w:val="aff0"/>
        <w:spacing w:line="360" w:lineRule="auto"/>
        <w:ind w:left="1069"/>
        <w:jc w:val="both"/>
        <w:rPr>
          <w:color w:val="000000"/>
          <w:sz w:val="28"/>
          <w:szCs w:val="28"/>
          <w:shd w:val="clear" w:color="auto" w:fill="FFFFFF"/>
          <w:lang w:val="ru-RU"/>
        </w:rPr>
      </w:pPr>
    </w:p>
    <w:p w14:paraId="58D4BE18" w14:textId="77777777" w:rsidR="00F22D97" w:rsidRPr="00FC271E" w:rsidRDefault="00F22D97" w:rsidP="00F22D97">
      <w:pPr>
        <w:spacing w:line="360" w:lineRule="auto"/>
        <w:jc w:val="center"/>
        <w:rPr>
          <w:b/>
          <w:bCs/>
          <w:sz w:val="28"/>
          <w:szCs w:val="28"/>
        </w:rPr>
      </w:pPr>
      <w:r w:rsidRPr="00F5676B">
        <w:rPr>
          <w:noProof/>
          <w:lang w:val="ru-RU"/>
        </w:rPr>
        <w:drawing>
          <wp:inline distT="0" distB="0" distL="0" distR="0" wp14:anchorId="2B084267" wp14:editId="76E83DB6">
            <wp:extent cx="5197528" cy="2114550"/>
            <wp:effectExtent l="76200" t="76200" r="136525" b="133350"/>
            <wp:docPr id="24" name="Рисунок 24" descr="https://mcs.mail.ru/docs/_docs/ru/main/additionals/cases/cases-elk/elk-u18/assets/1559939150156-1559939150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cs.mail.ru/docs/_docs/ru/main/additionals/cases/cases-elk/elk-u18/assets/1559939150156-1559939150156.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9092" cy="2123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D9674" w14:textId="77777777" w:rsidR="00F22D97" w:rsidRPr="00FC271E" w:rsidRDefault="00F22D97" w:rsidP="00F22D97">
      <w:pPr>
        <w:spacing w:line="360" w:lineRule="auto"/>
        <w:ind w:left="709"/>
        <w:jc w:val="center"/>
        <w:rPr>
          <w:bCs/>
          <w:sz w:val="24"/>
          <w:szCs w:val="24"/>
        </w:rPr>
      </w:pPr>
      <w:r w:rsidRPr="00FC271E">
        <w:rPr>
          <w:bCs/>
          <w:sz w:val="24"/>
          <w:szCs w:val="24"/>
        </w:rPr>
        <w:t>Рисунок 25 -</w:t>
      </w:r>
      <w:r w:rsidRPr="00FC271E">
        <w:rPr>
          <w:sz w:val="24"/>
          <w:szCs w:val="24"/>
        </w:rPr>
        <w:t xml:space="preserve"> </w:t>
      </w:r>
      <w:r w:rsidRPr="00FC271E">
        <w:rPr>
          <w:bCs/>
          <w:sz w:val="24"/>
          <w:szCs w:val="24"/>
        </w:rPr>
        <w:t>Приветственное сообщение от nginx</w:t>
      </w:r>
    </w:p>
    <w:p w14:paraId="76D1C404" w14:textId="77777777" w:rsidR="00F22D97" w:rsidRDefault="00F22D97" w:rsidP="00F22D97">
      <w:pPr>
        <w:spacing w:line="360" w:lineRule="auto"/>
        <w:ind w:left="709"/>
        <w:jc w:val="center"/>
        <w:rPr>
          <w:bCs/>
          <w:sz w:val="28"/>
          <w:szCs w:val="28"/>
        </w:rPr>
      </w:pPr>
    </w:p>
    <w:p w14:paraId="6859D299" w14:textId="77777777" w:rsidR="00F22D97" w:rsidRPr="00F22D97" w:rsidRDefault="00F22D97" w:rsidP="00357AB1">
      <w:pPr>
        <w:pStyle w:val="aff0"/>
        <w:numPr>
          <w:ilvl w:val="0"/>
          <w:numId w:val="11"/>
        </w:numPr>
        <w:spacing w:line="360" w:lineRule="auto"/>
        <w:ind w:left="0" w:firstLine="709"/>
        <w:contextualSpacing/>
        <w:jc w:val="both"/>
        <w:rPr>
          <w:color w:val="000000"/>
          <w:sz w:val="28"/>
          <w:szCs w:val="28"/>
          <w:shd w:val="clear" w:color="auto" w:fill="FFFFFF"/>
          <w:lang w:val="ru-RU"/>
        </w:rPr>
      </w:pPr>
      <w:r w:rsidRPr="00F22D97">
        <w:rPr>
          <w:bCs/>
          <w:sz w:val="28"/>
          <w:szCs w:val="28"/>
          <w:lang w:val="ru-RU"/>
        </w:rPr>
        <w:t xml:space="preserve">Далее была произведена установка программного пакета </w:t>
      </w:r>
      <w:r w:rsidRPr="00F5676B">
        <w:rPr>
          <w:bCs/>
          <w:sz w:val="28"/>
          <w:szCs w:val="28"/>
        </w:rPr>
        <w:t>JVM</w:t>
      </w:r>
      <w:r w:rsidRPr="00F22D97">
        <w:rPr>
          <w:bCs/>
          <w:sz w:val="28"/>
          <w:szCs w:val="28"/>
          <w:lang w:val="ru-RU"/>
        </w:rPr>
        <w:t xml:space="preserve"> и </w:t>
      </w:r>
      <w:r w:rsidRPr="00F5676B">
        <w:rPr>
          <w:bCs/>
          <w:sz w:val="28"/>
          <w:szCs w:val="28"/>
        </w:rPr>
        <w:t>JDK</w:t>
      </w:r>
      <w:r w:rsidRPr="00F22D97">
        <w:rPr>
          <w:bCs/>
          <w:sz w:val="28"/>
          <w:szCs w:val="28"/>
          <w:lang w:val="ru-RU"/>
        </w:rPr>
        <w:t>.</w:t>
      </w:r>
    </w:p>
    <w:p w14:paraId="58F12F3E" w14:textId="77777777" w:rsidR="00F22D97" w:rsidRPr="00F22D97" w:rsidRDefault="00F22D97" w:rsidP="00357AB1">
      <w:pPr>
        <w:pStyle w:val="aff0"/>
        <w:numPr>
          <w:ilvl w:val="0"/>
          <w:numId w:val="11"/>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После </w:t>
      </w:r>
      <w:r w:rsidRPr="00F22D97">
        <w:rPr>
          <w:sz w:val="28"/>
          <w:szCs w:val="28"/>
          <w:lang w:val="ru-RU"/>
        </w:rPr>
        <w:t xml:space="preserve">был загружен и установлен публичный ключ компании </w:t>
      </w:r>
      <w:r w:rsidRPr="00751E54">
        <w:rPr>
          <w:sz w:val="28"/>
          <w:szCs w:val="28"/>
        </w:rPr>
        <w:t>Elastic</w:t>
      </w:r>
      <w:r w:rsidRPr="00F22D97">
        <w:rPr>
          <w:sz w:val="28"/>
          <w:szCs w:val="28"/>
          <w:lang w:val="ru-RU"/>
        </w:rPr>
        <w:t>. Затем добавлен репозиторий для пакетного менеджера. Далее была проведена активация репозитория для полноценной работы пакетного менеджера.</w:t>
      </w:r>
    </w:p>
    <w:p w14:paraId="37AE3A6F" w14:textId="77777777" w:rsidR="00F22D97" w:rsidRPr="00F22D97" w:rsidRDefault="00F22D97" w:rsidP="00357AB1">
      <w:pPr>
        <w:pStyle w:val="aff0"/>
        <w:numPr>
          <w:ilvl w:val="0"/>
          <w:numId w:val="11"/>
        </w:numPr>
        <w:spacing w:line="360" w:lineRule="auto"/>
        <w:ind w:left="0" w:firstLine="709"/>
        <w:contextualSpacing/>
        <w:jc w:val="both"/>
        <w:rPr>
          <w:sz w:val="28"/>
          <w:szCs w:val="28"/>
          <w:lang w:val="ru-RU"/>
        </w:rPr>
      </w:pPr>
      <w:r w:rsidRPr="00F22D97">
        <w:rPr>
          <w:sz w:val="28"/>
          <w:szCs w:val="28"/>
          <w:lang w:val="ru-RU"/>
        </w:rPr>
        <w:t>После добавления необходимых репозиториев с помощью пакетного менеджера были установлены и настроены следующие пакеты:</w:t>
      </w:r>
    </w:p>
    <w:p w14:paraId="32049728" w14:textId="77777777" w:rsidR="00F22D97" w:rsidRPr="00751E54" w:rsidRDefault="00F22D97" w:rsidP="00357AB1">
      <w:pPr>
        <w:pStyle w:val="aff0"/>
        <w:numPr>
          <w:ilvl w:val="0"/>
          <w:numId w:val="12"/>
        </w:numPr>
        <w:spacing w:line="360" w:lineRule="auto"/>
        <w:ind w:left="0" w:firstLine="709"/>
        <w:contextualSpacing/>
        <w:jc w:val="both"/>
        <w:rPr>
          <w:sz w:val="28"/>
          <w:szCs w:val="28"/>
        </w:rPr>
      </w:pPr>
      <w:r w:rsidRPr="00751E54">
        <w:rPr>
          <w:sz w:val="28"/>
          <w:szCs w:val="28"/>
        </w:rPr>
        <w:t>Elasticsearch</w:t>
      </w:r>
    </w:p>
    <w:p w14:paraId="7527A368" w14:textId="77777777" w:rsidR="00F22D97" w:rsidRPr="00751E54" w:rsidRDefault="00F22D97" w:rsidP="00357AB1">
      <w:pPr>
        <w:pStyle w:val="aff0"/>
        <w:numPr>
          <w:ilvl w:val="0"/>
          <w:numId w:val="12"/>
        </w:numPr>
        <w:spacing w:line="360" w:lineRule="auto"/>
        <w:ind w:left="0" w:firstLine="709"/>
        <w:contextualSpacing/>
        <w:jc w:val="both"/>
        <w:rPr>
          <w:sz w:val="28"/>
          <w:szCs w:val="28"/>
        </w:rPr>
      </w:pPr>
      <w:r w:rsidRPr="00751E54">
        <w:rPr>
          <w:sz w:val="28"/>
          <w:szCs w:val="28"/>
        </w:rPr>
        <w:t>Kibana</w:t>
      </w:r>
    </w:p>
    <w:p w14:paraId="0CB4D0BC" w14:textId="77777777" w:rsidR="00F22D97" w:rsidRPr="00751E54" w:rsidRDefault="00F22D97" w:rsidP="00357AB1">
      <w:pPr>
        <w:pStyle w:val="aff0"/>
        <w:numPr>
          <w:ilvl w:val="0"/>
          <w:numId w:val="12"/>
        </w:numPr>
        <w:spacing w:line="360" w:lineRule="auto"/>
        <w:ind w:left="0" w:firstLine="709"/>
        <w:contextualSpacing/>
        <w:jc w:val="both"/>
        <w:rPr>
          <w:sz w:val="28"/>
          <w:szCs w:val="28"/>
        </w:rPr>
      </w:pPr>
      <w:r w:rsidRPr="00751E54">
        <w:rPr>
          <w:sz w:val="28"/>
          <w:szCs w:val="28"/>
        </w:rPr>
        <w:t>Packetbeat</w:t>
      </w:r>
    </w:p>
    <w:p w14:paraId="0FB86AD5"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По окончании выполнения всех шагов, описанных в Приложении 1, выполняющий лабораторную работу получит готовое решение для мониторинга сетевой нагрузки инфраструктуры.</w:t>
      </w:r>
    </w:p>
    <w:p w14:paraId="30E71923"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lastRenderedPageBreak/>
        <w:t xml:space="preserve">Решение, предоставляемое компанией </w:t>
      </w:r>
      <w:r w:rsidRPr="007C7468">
        <w:rPr>
          <w:color w:val="000000"/>
          <w:sz w:val="28"/>
          <w:szCs w:val="28"/>
          <w:shd w:val="clear" w:color="auto" w:fill="FFFFFF"/>
        </w:rPr>
        <w:t>Elastic</w:t>
      </w:r>
      <w:r w:rsidRPr="00F22D97">
        <w:rPr>
          <w:color w:val="000000"/>
          <w:sz w:val="28"/>
          <w:szCs w:val="28"/>
          <w:shd w:val="clear" w:color="auto" w:fill="FFFFFF"/>
          <w:lang w:val="ru-RU"/>
        </w:rPr>
        <w:t xml:space="preserve"> позволяет в наглядном и удобном виде отслеживать текущее состояние информационной структуры предприятия, а также быстро реагировать на инциденты, связанные с обеспечением информационной безопасности.</w:t>
      </w:r>
    </w:p>
    <w:p w14:paraId="2CBC308D"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 xml:space="preserve">По итогу выполнения лабораторной работы, студенты научатся работать с программным решением </w:t>
      </w:r>
      <w:r w:rsidRPr="007C7468">
        <w:rPr>
          <w:color w:val="000000"/>
          <w:sz w:val="28"/>
          <w:szCs w:val="28"/>
          <w:shd w:val="clear" w:color="auto" w:fill="FFFFFF"/>
        </w:rPr>
        <w:t>Elasticsearch</w:t>
      </w:r>
      <w:r w:rsidRPr="00F22D97">
        <w:rPr>
          <w:color w:val="000000"/>
          <w:sz w:val="28"/>
          <w:szCs w:val="28"/>
          <w:shd w:val="clear" w:color="auto" w:fill="FFFFFF"/>
          <w:lang w:val="ru-RU"/>
        </w:rPr>
        <w:t>, освоят базовые приемы и принципы построения системы мониторинга в информационной инфраструктуре предприятия.</w:t>
      </w:r>
    </w:p>
    <w:p w14:paraId="4A9F6D16" w14:textId="77777777" w:rsidR="00F22D97" w:rsidRPr="00F22D97" w:rsidRDefault="00F22D97" w:rsidP="00F22D97">
      <w:pPr>
        <w:spacing w:line="360" w:lineRule="auto"/>
        <w:ind w:firstLine="709"/>
        <w:jc w:val="both"/>
        <w:rPr>
          <w:color w:val="000000"/>
          <w:sz w:val="28"/>
          <w:szCs w:val="28"/>
          <w:shd w:val="clear" w:color="auto" w:fill="FFFFFF"/>
          <w:lang w:val="ru-RU"/>
        </w:rPr>
      </w:pPr>
    </w:p>
    <w:p w14:paraId="6128B2FE" w14:textId="77777777" w:rsidR="00F22D97" w:rsidRPr="00F22D97" w:rsidRDefault="00F22D97" w:rsidP="00357AB1">
      <w:pPr>
        <w:pStyle w:val="2"/>
        <w:keepLines/>
        <w:numPr>
          <w:ilvl w:val="1"/>
          <w:numId w:val="22"/>
        </w:numPr>
        <w:spacing w:line="360" w:lineRule="auto"/>
        <w:jc w:val="both"/>
        <w:rPr>
          <w:b/>
          <w:color w:val="000000" w:themeColor="text1"/>
          <w:sz w:val="28"/>
          <w:szCs w:val="28"/>
          <w:lang w:val="ru-RU"/>
        </w:rPr>
      </w:pPr>
      <w:bookmarkStart w:id="56" w:name="_Toc104486974"/>
      <w:r w:rsidRPr="00F22D97">
        <w:rPr>
          <w:b/>
          <w:color w:val="000000" w:themeColor="text1"/>
          <w:sz w:val="28"/>
          <w:szCs w:val="28"/>
          <w:lang w:val="ru-RU"/>
        </w:rPr>
        <w:t xml:space="preserve">Описание лабораторной работы №2 «Определение </w:t>
      </w:r>
      <w:r w:rsidRPr="00FC271E">
        <w:rPr>
          <w:b/>
          <w:color w:val="000000" w:themeColor="text1"/>
          <w:sz w:val="28"/>
          <w:szCs w:val="28"/>
        </w:rPr>
        <w:t>IP</w:t>
      </w:r>
      <w:r w:rsidRPr="00F22D97">
        <w:rPr>
          <w:b/>
          <w:color w:val="000000" w:themeColor="text1"/>
          <w:sz w:val="28"/>
          <w:szCs w:val="28"/>
          <w:lang w:val="ru-RU"/>
        </w:rPr>
        <w:t xml:space="preserve"> адресов и стран участников сетевой сессии»</w:t>
      </w:r>
      <w:bookmarkEnd w:id="56"/>
    </w:p>
    <w:p w14:paraId="7167977B"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 xml:space="preserve">Лабораторная работа направленна на изучение и работу с интерфейсом программного обеспечения компании </w:t>
      </w:r>
      <w:r w:rsidRPr="007C7468">
        <w:rPr>
          <w:color w:val="000000"/>
          <w:sz w:val="28"/>
          <w:szCs w:val="28"/>
          <w:shd w:val="clear" w:color="auto" w:fill="FFFFFF"/>
        </w:rPr>
        <w:t>Elasctic</w:t>
      </w:r>
      <w:r w:rsidRPr="00F22D97">
        <w:rPr>
          <w:color w:val="000000"/>
          <w:sz w:val="28"/>
          <w:szCs w:val="28"/>
          <w:shd w:val="clear" w:color="auto" w:fill="FFFFFF"/>
          <w:lang w:val="ru-RU"/>
        </w:rPr>
        <w:t>.</w:t>
      </w:r>
    </w:p>
    <w:p w14:paraId="2E2B4864"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Для выполнения лабораторной работы понадобится:</w:t>
      </w:r>
    </w:p>
    <w:p w14:paraId="4D84DDCC" w14:textId="77777777" w:rsidR="00F22D97" w:rsidRPr="00F22D97" w:rsidRDefault="00F22D97" w:rsidP="00357AB1">
      <w:pPr>
        <w:pStyle w:val="aff0"/>
        <w:numPr>
          <w:ilvl w:val="0"/>
          <w:numId w:val="13"/>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Виртуальная машина с предустановленной операционной системой семейства </w:t>
      </w:r>
      <w:r w:rsidRPr="00E909F7">
        <w:rPr>
          <w:color w:val="000000"/>
          <w:sz w:val="28"/>
          <w:szCs w:val="28"/>
          <w:shd w:val="clear" w:color="auto" w:fill="FFFFFF"/>
        </w:rPr>
        <w:t>UNIX</w:t>
      </w:r>
      <w:r w:rsidRPr="00F22D97">
        <w:rPr>
          <w:color w:val="000000"/>
          <w:sz w:val="28"/>
          <w:szCs w:val="28"/>
          <w:shd w:val="clear" w:color="auto" w:fill="FFFFFF"/>
          <w:lang w:val="ru-RU"/>
        </w:rPr>
        <w:t xml:space="preserve"> (в нашем случае используется </w:t>
      </w:r>
      <w:r w:rsidRPr="00E909F7">
        <w:rPr>
          <w:color w:val="000000"/>
          <w:sz w:val="28"/>
          <w:szCs w:val="28"/>
          <w:shd w:val="clear" w:color="auto" w:fill="FFFFFF"/>
        </w:rPr>
        <w:t>Ubuntu</w:t>
      </w:r>
      <w:r w:rsidRPr="00F22D97">
        <w:rPr>
          <w:color w:val="000000"/>
          <w:sz w:val="28"/>
          <w:szCs w:val="28"/>
          <w:shd w:val="clear" w:color="auto" w:fill="FFFFFF"/>
          <w:lang w:val="ru-RU"/>
        </w:rPr>
        <w:t xml:space="preserve"> 20.04) и следующими характеристиками:</w:t>
      </w:r>
    </w:p>
    <w:p w14:paraId="7D3DC129" w14:textId="77777777" w:rsidR="00F22D97" w:rsidRPr="00F22D97" w:rsidRDefault="00F22D97" w:rsidP="00F22D97">
      <w:pPr>
        <w:spacing w:line="360" w:lineRule="auto"/>
        <w:jc w:val="both"/>
        <w:rPr>
          <w:color w:val="000000"/>
          <w:sz w:val="28"/>
          <w:szCs w:val="28"/>
          <w:shd w:val="clear" w:color="auto" w:fill="FFFFFF"/>
          <w:lang w:val="ru-RU"/>
        </w:rPr>
      </w:pPr>
    </w:p>
    <w:p w14:paraId="45282ADE" w14:textId="77777777" w:rsidR="00F22D97" w:rsidRPr="00FC271E" w:rsidRDefault="00F22D97" w:rsidP="00F22D97">
      <w:pPr>
        <w:spacing w:line="360" w:lineRule="auto"/>
        <w:jc w:val="both"/>
        <w:rPr>
          <w:color w:val="000000"/>
          <w:sz w:val="24"/>
          <w:szCs w:val="24"/>
          <w:shd w:val="clear" w:color="auto" w:fill="FFFFFF"/>
        </w:rPr>
      </w:pPr>
      <w:r w:rsidRPr="00FC271E">
        <w:rPr>
          <w:color w:val="000000"/>
          <w:sz w:val="24"/>
          <w:szCs w:val="24"/>
          <w:shd w:val="clear" w:color="auto" w:fill="FFFFFF"/>
        </w:rPr>
        <w:t>Таблица 2 - Характеристики виртуальной машины</w:t>
      </w:r>
    </w:p>
    <w:tbl>
      <w:tblPr>
        <w:tblStyle w:val="af4"/>
        <w:tblW w:w="0" w:type="auto"/>
        <w:tblLook w:val="04A0" w:firstRow="1" w:lastRow="0" w:firstColumn="1" w:lastColumn="0" w:noHBand="0" w:noVBand="1"/>
      </w:tblPr>
      <w:tblGrid>
        <w:gridCol w:w="4672"/>
        <w:gridCol w:w="4672"/>
      </w:tblGrid>
      <w:tr w:rsidR="00F22D97" w:rsidRPr="007C7468" w14:paraId="3A12591F" w14:textId="77777777" w:rsidTr="008A30F0">
        <w:tc>
          <w:tcPr>
            <w:tcW w:w="4672" w:type="dxa"/>
          </w:tcPr>
          <w:p w14:paraId="310172EC"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1FA28D45"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4+</w:t>
            </w:r>
          </w:p>
        </w:tc>
      </w:tr>
      <w:tr w:rsidR="00F22D97" w:rsidRPr="007C7468" w14:paraId="22B85FCA" w14:textId="77777777" w:rsidTr="008A30F0">
        <w:tc>
          <w:tcPr>
            <w:tcW w:w="4672" w:type="dxa"/>
          </w:tcPr>
          <w:p w14:paraId="6CF1D7EB"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14F55486"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8 Gb</w:t>
            </w:r>
          </w:p>
        </w:tc>
      </w:tr>
      <w:tr w:rsidR="00F22D97" w:rsidRPr="007C7468" w14:paraId="04580D83" w14:textId="77777777" w:rsidTr="008A30F0">
        <w:tc>
          <w:tcPr>
            <w:tcW w:w="4672" w:type="dxa"/>
          </w:tcPr>
          <w:p w14:paraId="163F8A53"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1EAA3FA3"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20 Gb</w:t>
            </w:r>
          </w:p>
        </w:tc>
      </w:tr>
    </w:tbl>
    <w:p w14:paraId="410AFE08" w14:textId="77777777" w:rsidR="00F22D97" w:rsidRPr="007C7468" w:rsidRDefault="00F22D97" w:rsidP="00F22D97">
      <w:pPr>
        <w:spacing w:line="360" w:lineRule="auto"/>
        <w:ind w:firstLine="709"/>
        <w:jc w:val="both"/>
        <w:rPr>
          <w:sz w:val="28"/>
          <w:szCs w:val="28"/>
        </w:rPr>
      </w:pPr>
    </w:p>
    <w:p w14:paraId="5DC04F86" w14:textId="77777777" w:rsidR="00F22D97" w:rsidRPr="00F22D97" w:rsidRDefault="00F22D97" w:rsidP="00357AB1">
      <w:pPr>
        <w:pStyle w:val="aff0"/>
        <w:numPr>
          <w:ilvl w:val="0"/>
          <w:numId w:val="13"/>
        </w:numPr>
        <w:spacing w:line="360" w:lineRule="auto"/>
        <w:ind w:left="0" w:firstLine="709"/>
        <w:contextualSpacing/>
        <w:jc w:val="both"/>
        <w:rPr>
          <w:sz w:val="28"/>
          <w:szCs w:val="28"/>
          <w:lang w:val="ru-RU"/>
        </w:rPr>
      </w:pPr>
      <w:r w:rsidRPr="00F22D97">
        <w:rPr>
          <w:sz w:val="28"/>
          <w:szCs w:val="28"/>
          <w:lang w:val="ru-RU"/>
        </w:rPr>
        <w:t xml:space="preserve">Предустановленное и настроенное программное обеспечение компании </w:t>
      </w:r>
      <w:r w:rsidRPr="00E909F7">
        <w:rPr>
          <w:sz w:val="28"/>
          <w:szCs w:val="28"/>
        </w:rPr>
        <w:t>elastic</w:t>
      </w:r>
      <w:r w:rsidRPr="00F22D97">
        <w:rPr>
          <w:sz w:val="28"/>
          <w:szCs w:val="28"/>
          <w:lang w:val="ru-RU"/>
        </w:rPr>
        <w:t>:</w:t>
      </w:r>
    </w:p>
    <w:p w14:paraId="35B7A09F" w14:textId="77777777" w:rsidR="00F22D97" w:rsidRPr="00F22D97" w:rsidRDefault="00F22D97" w:rsidP="00357AB1">
      <w:pPr>
        <w:pStyle w:val="aff0"/>
        <w:numPr>
          <w:ilvl w:val="1"/>
          <w:numId w:val="32"/>
        </w:numPr>
        <w:spacing w:line="360" w:lineRule="auto"/>
        <w:ind w:left="0" w:firstLine="709"/>
        <w:contextualSpacing/>
        <w:jc w:val="both"/>
        <w:rPr>
          <w:sz w:val="28"/>
          <w:szCs w:val="28"/>
          <w:lang w:val="ru-RU"/>
        </w:rPr>
      </w:pPr>
      <w:r w:rsidRPr="00FC271E">
        <w:rPr>
          <w:sz w:val="28"/>
          <w:szCs w:val="28"/>
        </w:rPr>
        <w:t>elasticsearch</w:t>
      </w:r>
      <w:r w:rsidRPr="00F22D97">
        <w:rPr>
          <w:sz w:val="28"/>
          <w:szCs w:val="28"/>
          <w:lang w:val="ru-RU"/>
        </w:rPr>
        <w:t xml:space="preserve"> (поисковая система с открытым исходным кодом. Горизонтально масштабируется, поддерживает многопоточность и обладает хорошей производительностью.)</w:t>
      </w:r>
    </w:p>
    <w:p w14:paraId="6099BE8A" w14:textId="77777777" w:rsidR="00F22D97" w:rsidRPr="00F22D97" w:rsidRDefault="00F22D97" w:rsidP="00357AB1">
      <w:pPr>
        <w:pStyle w:val="aff0"/>
        <w:numPr>
          <w:ilvl w:val="1"/>
          <w:numId w:val="32"/>
        </w:numPr>
        <w:spacing w:line="360" w:lineRule="auto"/>
        <w:ind w:left="0" w:firstLine="709"/>
        <w:contextualSpacing/>
        <w:jc w:val="both"/>
        <w:rPr>
          <w:sz w:val="28"/>
          <w:szCs w:val="28"/>
          <w:lang w:val="ru-RU"/>
        </w:rPr>
      </w:pPr>
      <w:r w:rsidRPr="00FC271E">
        <w:rPr>
          <w:sz w:val="28"/>
          <w:szCs w:val="28"/>
        </w:rPr>
        <w:lastRenderedPageBreak/>
        <w:t>kibana</w:t>
      </w:r>
      <w:r w:rsidRPr="00F22D97">
        <w:rPr>
          <w:sz w:val="28"/>
          <w:szCs w:val="28"/>
          <w:lang w:val="ru-RU"/>
        </w:rPr>
        <w:t xml:space="preserve"> (инструмент визуализации и изучения данных, который применяется для таких задач, как анализ журналов и временных рядов, мониторинг приложений и текущих процессов.)</w:t>
      </w:r>
    </w:p>
    <w:p w14:paraId="052F989E" w14:textId="77777777" w:rsidR="00F22D97" w:rsidRPr="00F22D97" w:rsidRDefault="00F22D97" w:rsidP="00357AB1">
      <w:pPr>
        <w:pStyle w:val="aff0"/>
        <w:numPr>
          <w:ilvl w:val="1"/>
          <w:numId w:val="32"/>
        </w:numPr>
        <w:spacing w:line="360" w:lineRule="auto"/>
        <w:ind w:left="0" w:firstLine="709"/>
        <w:contextualSpacing/>
        <w:jc w:val="both"/>
        <w:rPr>
          <w:sz w:val="28"/>
          <w:szCs w:val="28"/>
          <w:lang w:val="ru-RU"/>
        </w:rPr>
      </w:pPr>
      <w:r w:rsidRPr="00FC271E">
        <w:rPr>
          <w:sz w:val="28"/>
          <w:szCs w:val="28"/>
        </w:rPr>
        <w:t>packetbeat</w:t>
      </w:r>
      <w:r w:rsidRPr="00F22D97">
        <w:rPr>
          <w:sz w:val="28"/>
          <w:szCs w:val="28"/>
          <w:lang w:val="ru-RU"/>
        </w:rPr>
        <w:t xml:space="preserve"> (инструмент мониторинга, который работает как анализатор сетевых пакетов, парсит различные, получает нужные данные, и отсылает их либо напрямую в </w:t>
      </w:r>
      <w:r w:rsidRPr="00FC271E">
        <w:rPr>
          <w:sz w:val="28"/>
          <w:szCs w:val="28"/>
        </w:rPr>
        <w:t>Elasticsearch</w:t>
      </w:r>
      <w:r w:rsidRPr="00F22D97">
        <w:rPr>
          <w:sz w:val="28"/>
          <w:szCs w:val="28"/>
          <w:lang w:val="ru-RU"/>
        </w:rPr>
        <w:t xml:space="preserve">, либо в </w:t>
      </w:r>
      <w:r w:rsidRPr="00FC271E">
        <w:rPr>
          <w:sz w:val="28"/>
          <w:szCs w:val="28"/>
        </w:rPr>
        <w:t>Redis</w:t>
      </w:r>
      <w:r w:rsidRPr="00F22D97">
        <w:rPr>
          <w:sz w:val="28"/>
          <w:szCs w:val="28"/>
          <w:lang w:val="ru-RU"/>
        </w:rPr>
        <w:t xml:space="preserve">, из которого данные будет забирать </w:t>
      </w:r>
      <w:r w:rsidRPr="00FC271E">
        <w:rPr>
          <w:sz w:val="28"/>
          <w:szCs w:val="28"/>
        </w:rPr>
        <w:t>Logstash</w:t>
      </w:r>
      <w:r w:rsidRPr="00F22D97">
        <w:rPr>
          <w:sz w:val="28"/>
          <w:szCs w:val="28"/>
          <w:lang w:val="ru-RU"/>
        </w:rPr>
        <w:t xml:space="preserve"> и класть их все в тот же </w:t>
      </w:r>
      <w:r w:rsidRPr="00FC271E">
        <w:rPr>
          <w:sz w:val="28"/>
          <w:szCs w:val="28"/>
        </w:rPr>
        <w:t>Elasticsearch</w:t>
      </w:r>
      <w:r w:rsidRPr="00F22D97">
        <w:rPr>
          <w:sz w:val="28"/>
          <w:szCs w:val="28"/>
          <w:lang w:val="ru-RU"/>
        </w:rPr>
        <w:t>.)</w:t>
      </w:r>
    </w:p>
    <w:p w14:paraId="0DFE88C5" w14:textId="77777777" w:rsidR="00F22D97" w:rsidRPr="00F22D97" w:rsidRDefault="00F22D97" w:rsidP="00357AB1">
      <w:pPr>
        <w:pStyle w:val="aff0"/>
        <w:numPr>
          <w:ilvl w:val="0"/>
          <w:numId w:val="13"/>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Базовые знания работы с командной строкой </w:t>
      </w:r>
      <w:r w:rsidRPr="006B4922">
        <w:rPr>
          <w:color w:val="000000"/>
          <w:sz w:val="28"/>
          <w:szCs w:val="28"/>
          <w:shd w:val="clear" w:color="auto" w:fill="FFFFFF"/>
        </w:rPr>
        <w:t>UNIX</w:t>
      </w:r>
      <w:r w:rsidRPr="00F22D97">
        <w:rPr>
          <w:color w:val="000000"/>
          <w:sz w:val="28"/>
          <w:szCs w:val="28"/>
          <w:shd w:val="clear" w:color="auto" w:fill="FFFFFF"/>
          <w:lang w:val="ru-RU"/>
        </w:rPr>
        <w:t>-подобных операционных систем</w:t>
      </w:r>
    </w:p>
    <w:p w14:paraId="78D196D9" w14:textId="77777777" w:rsidR="00F22D97" w:rsidRPr="00F22D97" w:rsidRDefault="00F22D97" w:rsidP="00357AB1">
      <w:pPr>
        <w:pStyle w:val="aff0"/>
        <w:numPr>
          <w:ilvl w:val="0"/>
          <w:numId w:val="13"/>
        </w:numPr>
        <w:spacing w:line="360" w:lineRule="auto"/>
        <w:ind w:left="0" w:firstLine="709"/>
        <w:contextualSpacing/>
        <w:jc w:val="both"/>
        <w:rPr>
          <w:sz w:val="28"/>
          <w:szCs w:val="28"/>
          <w:lang w:val="ru-RU"/>
        </w:rPr>
      </w:pPr>
      <w:r w:rsidRPr="00F22D97">
        <w:rPr>
          <w:sz w:val="28"/>
          <w:szCs w:val="28"/>
          <w:lang w:val="ru-RU"/>
        </w:rPr>
        <w:t>Понимание принципов работы сетевой маршрутизации в глобальной сети Интернет</w:t>
      </w:r>
    </w:p>
    <w:p w14:paraId="1B950642" w14:textId="77777777" w:rsidR="00F22D97" w:rsidRPr="00F22D97" w:rsidRDefault="00F22D97" w:rsidP="00357AB1">
      <w:pPr>
        <w:pStyle w:val="aff0"/>
        <w:numPr>
          <w:ilvl w:val="0"/>
          <w:numId w:val="13"/>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Понимание принципов работы сетевых протоколов модели </w:t>
      </w:r>
      <w:r w:rsidRPr="00E909F7">
        <w:rPr>
          <w:color w:val="000000"/>
          <w:sz w:val="28"/>
          <w:szCs w:val="28"/>
          <w:shd w:val="clear" w:color="auto" w:fill="FFFFFF"/>
        </w:rPr>
        <w:t>OSI</w:t>
      </w:r>
    </w:p>
    <w:p w14:paraId="3F1DDC88"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Для успешного выполнения лабораторной работы необходимо следовать инструкции, описанной в лабораторной работе.</w:t>
      </w:r>
    </w:p>
    <w:p w14:paraId="77A21CFA" w14:textId="77777777" w:rsidR="00F22D97" w:rsidRDefault="00F22D97" w:rsidP="00F22D97">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213E9F47" w14:textId="77777777" w:rsidR="00F22D97" w:rsidRPr="00F22D97" w:rsidRDefault="00F22D97" w:rsidP="00357AB1">
      <w:pPr>
        <w:pStyle w:val="aff0"/>
        <w:numPr>
          <w:ilvl w:val="0"/>
          <w:numId w:val="14"/>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В первую очередь был скачен дамп трафика.</w:t>
      </w:r>
    </w:p>
    <w:p w14:paraId="7A713564" w14:textId="77777777" w:rsidR="00F22D97" w:rsidRDefault="00F22D97" w:rsidP="00357AB1">
      <w:pPr>
        <w:pStyle w:val="aff0"/>
        <w:numPr>
          <w:ilvl w:val="0"/>
          <w:numId w:val="14"/>
        </w:numPr>
        <w:spacing w:line="360" w:lineRule="auto"/>
        <w:ind w:left="0" w:firstLine="709"/>
        <w:contextualSpacing/>
        <w:jc w:val="both"/>
        <w:rPr>
          <w:color w:val="000000"/>
          <w:sz w:val="28"/>
          <w:szCs w:val="28"/>
          <w:shd w:val="clear" w:color="auto" w:fill="FFFFFF"/>
        </w:rPr>
      </w:pPr>
      <w:r>
        <w:rPr>
          <w:color w:val="000000"/>
          <w:sz w:val="28"/>
          <w:szCs w:val="28"/>
          <w:shd w:val="clear" w:color="auto" w:fill="FFFFFF"/>
        </w:rPr>
        <w:t>Воспроизведен данный трафик.</w:t>
      </w:r>
    </w:p>
    <w:p w14:paraId="641A2BEC" w14:textId="77777777" w:rsidR="00F22D97" w:rsidRDefault="00F22D97" w:rsidP="00357AB1">
      <w:pPr>
        <w:pStyle w:val="aff0"/>
        <w:numPr>
          <w:ilvl w:val="0"/>
          <w:numId w:val="14"/>
        </w:numPr>
        <w:spacing w:line="360" w:lineRule="auto"/>
        <w:ind w:left="0" w:firstLine="709"/>
        <w:contextualSpacing/>
        <w:jc w:val="both"/>
        <w:rPr>
          <w:color w:val="000000"/>
          <w:sz w:val="28"/>
          <w:szCs w:val="28"/>
          <w:shd w:val="clear" w:color="auto" w:fill="FFFFFF"/>
        </w:rPr>
      </w:pPr>
      <w:r>
        <w:rPr>
          <w:color w:val="000000"/>
          <w:sz w:val="28"/>
          <w:szCs w:val="28"/>
          <w:shd w:val="clear" w:color="auto" w:fill="FFFFFF"/>
        </w:rPr>
        <w:t>Выбран нужный промежуток времени.</w:t>
      </w:r>
    </w:p>
    <w:p w14:paraId="5B13DA78" w14:textId="77777777" w:rsidR="00F22D97" w:rsidRPr="006B4922" w:rsidRDefault="00F22D97" w:rsidP="00357AB1">
      <w:pPr>
        <w:pStyle w:val="aff0"/>
        <w:numPr>
          <w:ilvl w:val="0"/>
          <w:numId w:val="14"/>
        </w:numPr>
        <w:spacing w:line="360" w:lineRule="auto"/>
        <w:ind w:left="0" w:firstLine="709"/>
        <w:contextualSpacing/>
        <w:jc w:val="both"/>
        <w:rPr>
          <w:color w:val="000000"/>
          <w:sz w:val="28"/>
          <w:szCs w:val="28"/>
          <w:shd w:val="clear" w:color="auto" w:fill="FFFFFF"/>
        </w:rPr>
      </w:pPr>
      <w:r w:rsidRPr="00F22D97">
        <w:rPr>
          <w:color w:val="000000"/>
          <w:sz w:val="28"/>
          <w:szCs w:val="28"/>
          <w:shd w:val="clear" w:color="auto" w:fill="FFFFFF"/>
          <w:lang w:val="ru-RU"/>
        </w:rPr>
        <w:t xml:space="preserve">Настроена панель для определения </w:t>
      </w:r>
      <w:r>
        <w:rPr>
          <w:color w:val="000000" w:themeColor="text1"/>
          <w:sz w:val="28"/>
          <w:szCs w:val="28"/>
        </w:rPr>
        <w:t>IP</w:t>
      </w:r>
      <w:r w:rsidRPr="00F22D97">
        <w:rPr>
          <w:color w:val="000000" w:themeColor="text1"/>
          <w:sz w:val="28"/>
          <w:szCs w:val="28"/>
          <w:lang w:val="ru-RU"/>
        </w:rPr>
        <w:t xml:space="preserve"> адресов и стран участников сетевой сессии. </w:t>
      </w:r>
      <w:r>
        <w:rPr>
          <w:color w:val="000000" w:themeColor="text1"/>
          <w:sz w:val="28"/>
          <w:szCs w:val="28"/>
        </w:rPr>
        <w:t>Пример визуализации представлен на рисунке 26.</w:t>
      </w:r>
    </w:p>
    <w:p w14:paraId="23B1105A" w14:textId="77777777" w:rsidR="00F22D97" w:rsidRDefault="00F22D97" w:rsidP="00F22D97">
      <w:pPr>
        <w:spacing w:line="360" w:lineRule="auto"/>
        <w:jc w:val="center"/>
        <w:rPr>
          <w:noProof/>
        </w:rPr>
      </w:pPr>
    </w:p>
    <w:p w14:paraId="5ACD0F9B" w14:textId="77777777" w:rsidR="00F22D97" w:rsidRDefault="00F22D97" w:rsidP="00F22D97">
      <w:pPr>
        <w:spacing w:line="360" w:lineRule="auto"/>
        <w:jc w:val="center"/>
        <w:rPr>
          <w:color w:val="000000"/>
          <w:sz w:val="28"/>
          <w:szCs w:val="28"/>
          <w:shd w:val="clear" w:color="auto" w:fill="FFFFFF"/>
        </w:rPr>
      </w:pPr>
      <w:r>
        <w:rPr>
          <w:noProof/>
          <w:lang w:val="ru-RU"/>
        </w:rPr>
        <w:lastRenderedPageBreak/>
        <w:drawing>
          <wp:inline distT="0" distB="0" distL="0" distR="0" wp14:anchorId="46945638" wp14:editId="43BC79C9">
            <wp:extent cx="5579121" cy="3038475"/>
            <wp:effectExtent l="76200" t="76200" r="135890" b="1238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451" t="27805" r="25433" b="19838"/>
                    <a:stretch/>
                  </pic:blipFill>
                  <pic:spPr bwMode="auto">
                    <a:xfrm>
                      <a:off x="0" y="0"/>
                      <a:ext cx="5617681" cy="30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7DC8F05" w14:textId="77777777" w:rsidR="00F22D97" w:rsidRPr="00F22D97" w:rsidRDefault="00F22D97" w:rsidP="00F22D97">
      <w:pPr>
        <w:spacing w:line="360" w:lineRule="auto"/>
        <w:jc w:val="center"/>
        <w:rPr>
          <w:color w:val="000000"/>
          <w:sz w:val="24"/>
          <w:szCs w:val="24"/>
          <w:shd w:val="clear" w:color="auto" w:fill="FFFFFF"/>
          <w:lang w:val="ru-RU"/>
        </w:rPr>
      </w:pPr>
      <w:r w:rsidRPr="00F22D97">
        <w:rPr>
          <w:color w:val="000000"/>
          <w:sz w:val="24"/>
          <w:szCs w:val="24"/>
          <w:shd w:val="clear" w:color="auto" w:fill="FFFFFF"/>
          <w:lang w:val="ru-RU"/>
        </w:rPr>
        <w:t xml:space="preserve">Рисунок 26 – Пример визуализации </w:t>
      </w:r>
      <w:r w:rsidRPr="00FC271E">
        <w:rPr>
          <w:color w:val="000000" w:themeColor="text1"/>
          <w:sz w:val="24"/>
          <w:szCs w:val="24"/>
        </w:rPr>
        <w:t>IP</w:t>
      </w:r>
      <w:r w:rsidRPr="00F22D97">
        <w:rPr>
          <w:color w:val="000000" w:themeColor="text1"/>
          <w:sz w:val="24"/>
          <w:szCs w:val="24"/>
          <w:lang w:val="ru-RU"/>
        </w:rPr>
        <w:t xml:space="preserve"> адресов и стран участников сетевой сессии</w:t>
      </w:r>
    </w:p>
    <w:p w14:paraId="336760E6" w14:textId="77777777" w:rsidR="00F22D97" w:rsidRPr="00F22D97" w:rsidRDefault="00F22D97" w:rsidP="00F22D97">
      <w:pPr>
        <w:spacing w:line="360" w:lineRule="auto"/>
        <w:jc w:val="center"/>
        <w:rPr>
          <w:color w:val="000000"/>
          <w:sz w:val="28"/>
          <w:szCs w:val="28"/>
          <w:shd w:val="clear" w:color="auto" w:fill="FFFFFF"/>
          <w:lang w:val="ru-RU"/>
        </w:rPr>
      </w:pPr>
    </w:p>
    <w:p w14:paraId="1FFD263B"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Во время выполнения лабораторной работы студент настроит свои панели для визуального представления данных, определит гео-позицию адресов, с которых отправлялись запросы в тестовом дампе трафика.</w:t>
      </w:r>
    </w:p>
    <w:p w14:paraId="4DB074A2"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 xml:space="preserve">По окончании выполнения всех шагов, описанных в Приложении 2, выполняющий лабораторную получит знания по настройке программного обеспечения компании </w:t>
      </w:r>
      <w:r w:rsidRPr="007C7468">
        <w:rPr>
          <w:color w:val="000000"/>
          <w:sz w:val="28"/>
          <w:szCs w:val="28"/>
          <w:shd w:val="clear" w:color="auto" w:fill="FFFFFF"/>
        </w:rPr>
        <w:t>Elastic</w:t>
      </w:r>
      <w:r w:rsidRPr="00F22D97">
        <w:rPr>
          <w:color w:val="000000"/>
          <w:sz w:val="28"/>
          <w:szCs w:val="28"/>
          <w:shd w:val="clear" w:color="auto" w:fill="FFFFFF"/>
          <w:lang w:val="ru-RU"/>
        </w:rPr>
        <w:t>, научится представлять необработанные данные в виде таблиц, графиков и др., с целью более быстрого и безошибочного анализа данных.</w:t>
      </w:r>
    </w:p>
    <w:p w14:paraId="05774478" w14:textId="77777777" w:rsidR="00F22D97" w:rsidRPr="00F22D97" w:rsidRDefault="00F22D97" w:rsidP="00F22D97">
      <w:pPr>
        <w:spacing w:line="360" w:lineRule="auto"/>
        <w:jc w:val="both"/>
        <w:rPr>
          <w:color w:val="000000" w:themeColor="text1"/>
          <w:sz w:val="28"/>
          <w:szCs w:val="28"/>
          <w:lang w:val="ru-RU"/>
        </w:rPr>
      </w:pPr>
    </w:p>
    <w:p w14:paraId="4B8A6C5C" w14:textId="77777777" w:rsidR="00F22D97" w:rsidRPr="00F22D97" w:rsidRDefault="00F22D97" w:rsidP="00357AB1">
      <w:pPr>
        <w:pStyle w:val="2"/>
        <w:keepLines/>
        <w:numPr>
          <w:ilvl w:val="1"/>
          <w:numId w:val="22"/>
        </w:numPr>
        <w:spacing w:before="40" w:line="259" w:lineRule="auto"/>
        <w:jc w:val="both"/>
        <w:rPr>
          <w:b/>
          <w:color w:val="000000" w:themeColor="text1"/>
          <w:sz w:val="28"/>
          <w:szCs w:val="28"/>
          <w:lang w:val="ru-RU"/>
        </w:rPr>
      </w:pPr>
      <w:bookmarkStart w:id="57" w:name="_Toc104486975"/>
      <w:r w:rsidRPr="00F22D97">
        <w:rPr>
          <w:b/>
          <w:color w:val="000000" w:themeColor="text1"/>
          <w:sz w:val="28"/>
          <w:szCs w:val="28"/>
          <w:lang w:val="ru-RU"/>
        </w:rPr>
        <w:t>Описание лабораторной работы №3 «Обнаружения сканирования узлов»</w:t>
      </w:r>
      <w:bookmarkEnd w:id="57"/>
    </w:p>
    <w:p w14:paraId="186BEB2D"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 xml:space="preserve">Лабораторная работа направленна на изучение и работу с интерфейсом программного обеспечения компании </w:t>
      </w:r>
      <w:r w:rsidRPr="005733E4">
        <w:rPr>
          <w:color w:val="000000"/>
          <w:sz w:val="28"/>
          <w:szCs w:val="28"/>
          <w:shd w:val="clear" w:color="auto" w:fill="FFFFFF"/>
        </w:rPr>
        <w:t>Elasctic</w:t>
      </w:r>
      <w:r w:rsidRPr="00F22D97">
        <w:rPr>
          <w:color w:val="000000"/>
          <w:sz w:val="28"/>
          <w:szCs w:val="28"/>
          <w:shd w:val="clear" w:color="auto" w:fill="FFFFFF"/>
          <w:lang w:val="ru-RU"/>
        </w:rPr>
        <w:t>, а также на использование этого интерфейса для обнаружения сетевых атак на нашу инфраструктуру.</w:t>
      </w:r>
    </w:p>
    <w:p w14:paraId="7F29EA72"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Для выполнения лабораторной работы понадобится:</w:t>
      </w:r>
    </w:p>
    <w:p w14:paraId="06141419" w14:textId="77777777" w:rsidR="00F22D97" w:rsidRPr="00F22D97" w:rsidRDefault="00F22D97" w:rsidP="00357AB1">
      <w:pPr>
        <w:pStyle w:val="aff0"/>
        <w:numPr>
          <w:ilvl w:val="0"/>
          <w:numId w:val="15"/>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Виртуальная машина с предустановелнной операционной системой семейства </w:t>
      </w:r>
      <w:r w:rsidRPr="006B4922">
        <w:rPr>
          <w:color w:val="000000"/>
          <w:sz w:val="28"/>
          <w:szCs w:val="28"/>
          <w:shd w:val="clear" w:color="auto" w:fill="FFFFFF"/>
        </w:rPr>
        <w:t>UNIX</w:t>
      </w:r>
      <w:r w:rsidRPr="00F22D97">
        <w:rPr>
          <w:color w:val="000000"/>
          <w:sz w:val="28"/>
          <w:szCs w:val="28"/>
          <w:shd w:val="clear" w:color="auto" w:fill="FFFFFF"/>
          <w:lang w:val="ru-RU"/>
        </w:rPr>
        <w:t xml:space="preserve"> (в нашем случае используется </w:t>
      </w:r>
      <w:r w:rsidRPr="006B4922">
        <w:rPr>
          <w:color w:val="000000"/>
          <w:sz w:val="28"/>
          <w:szCs w:val="28"/>
          <w:shd w:val="clear" w:color="auto" w:fill="FFFFFF"/>
        </w:rPr>
        <w:t>Ubuntu</w:t>
      </w:r>
      <w:r w:rsidRPr="00F22D97">
        <w:rPr>
          <w:color w:val="000000"/>
          <w:sz w:val="28"/>
          <w:szCs w:val="28"/>
          <w:shd w:val="clear" w:color="auto" w:fill="FFFFFF"/>
          <w:lang w:val="ru-RU"/>
        </w:rPr>
        <w:t xml:space="preserve"> 20.04) и следующими характеристиками:</w:t>
      </w:r>
    </w:p>
    <w:p w14:paraId="4B53C026" w14:textId="77777777" w:rsidR="00F22D97" w:rsidRPr="00FC271E" w:rsidRDefault="00F22D97" w:rsidP="00F22D97">
      <w:pPr>
        <w:spacing w:line="360" w:lineRule="auto"/>
        <w:jc w:val="both"/>
        <w:rPr>
          <w:color w:val="000000"/>
          <w:sz w:val="24"/>
          <w:szCs w:val="24"/>
          <w:shd w:val="clear" w:color="auto" w:fill="FFFFFF"/>
        </w:rPr>
      </w:pPr>
      <w:r w:rsidRPr="00FC271E">
        <w:rPr>
          <w:color w:val="000000"/>
          <w:sz w:val="24"/>
          <w:szCs w:val="24"/>
          <w:shd w:val="clear" w:color="auto" w:fill="FFFFFF"/>
        </w:rPr>
        <w:lastRenderedPageBreak/>
        <w:t>Таблица 3 - Характеристики виртуальной машины</w:t>
      </w:r>
    </w:p>
    <w:tbl>
      <w:tblPr>
        <w:tblStyle w:val="16"/>
        <w:tblW w:w="0" w:type="auto"/>
        <w:tblLook w:val="04A0" w:firstRow="1" w:lastRow="0" w:firstColumn="1" w:lastColumn="0" w:noHBand="0" w:noVBand="1"/>
      </w:tblPr>
      <w:tblGrid>
        <w:gridCol w:w="4672"/>
        <w:gridCol w:w="4672"/>
      </w:tblGrid>
      <w:tr w:rsidR="00F22D97" w:rsidRPr="005733E4" w14:paraId="07749E5A" w14:textId="77777777" w:rsidTr="008A30F0">
        <w:tc>
          <w:tcPr>
            <w:tcW w:w="4672" w:type="dxa"/>
          </w:tcPr>
          <w:p w14:paraId="66FF4D11"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CPU</w:t>
            </w:r>
          </w:p>
        </w:tc>
        <w:tc>
          <w:tcPr>
            <w:tcW w:w="4672" w:type="dxa"/>
          </w:tcPr>
          <w:p w14:paraId="6B3C6827"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4+</w:t>
            </w:r>
          </w:p>
        </w:tc>
      </w:tr>
      <w:tr w:rsidR="00F22D97" w:rsidRPr="005733E4" w14:paraId="61FF1FFB" w14:textId="77777777" w:rsidTr="008A30F0">
        <w:tc>
          <w:tcPr>
            <w:tcW w:w="4672" w:type="dxa"/>
          </w:tcPr>
          <w:p w14:paraId="1FEB91AD"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 xml:space="preserve">Memory </w:t>
            </w:r>
          </w:p>
        </w:tc>
        <w:tc>
          <w:tcPr>
            <w:tcW w:w="4672" w:type="dxa"/>
          </w:tcPr>
          <w:p w14:paraId="2B406F6B"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8 Gb</w:t>
            </w:r>
          </w:p>
        </w:tc>
      </w:tr>
      <w:tr w:rsidR="00F22D97" w:rsidRPr="005733E4" w14:paraId="32AE9D5B" w14:textId="77777777" w:rsidTr="008A30F0">
        <w:tc>
          <w:tcPr>
            <w:tcW w:w="4672" w:type="dxa"/>
          </w:tcPr>
          <w:p w14:paraId="137ABE4C"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Disk</w:t>
            </w:r>
          </w:p>
        </w:tc>
        <w:tc>
          <w:tcPr>
            <w:tcW w:w="4672" w:type="dxa"/>
          </w:tcPr>
          <w:p w14:paraId="66E3227A"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20 Gb</w:t>
            </w:r>
          </w:p>
        </w:tc>
      </w:tr>
    </w:tbl>
    <w:p w14:paraId="6FD76946" w14:textId="77777777" w:rsidR="00F22D97" w:rsidRPr="005733E4" w:rsidRDefault="00F22D97" w:rsidP="00F22D97">
      <w:pPr>
        <w:spacing w:line="360" w:lineRule="auto"/>
        <w:ind w:firstLine="709"/>
        <w:jc w:val="both"/>
        <w:rPr>
          <w:sz w:val="28"/>
          <w:szCs w:val="28"/>
        </w:rPr>
      </w:pPr>
    </w:p>
    <w:p w14:paraId="35EE8BA1" w14:textId="77777777" w:rsidR="00F22D97" w:rsidRPr="00F22D97" w:rsidRDefault="00F22D97" w:rsidP="00357AB1">
      <w:pPr>
        <w:pStyle w:val="aff0"/>
        <w:numPr>
          <w:ilvl w:val="0"/>
          <w:numId w:val="15"/>
        </w:numPr>
        <w:spacing w:line="360" w:lineRule="auto"/>
        <w:ind w:left="0" w:firstLine="709"/>
        <w:contextualSpacing/>
        <w:jc w:val="both"/>
        <w:rPr>
          <w:sz w:val="28"/>
          <w:szCs w:val="28"/>
          <w:lang w:val="ru-RU"/>
        </w:rPr>
      </w:pPr>
      <w:r w:rsidRPr="00F22D97">
        <w:rPr>
          <w:sz w:val="28"/>
          <w:szCs w:val="28"/>
          <w:lang w:val="ru-RU"/>
        </w:rPr>
        <w:t xml:space="preserve">Предустановленное и настроенное программное обеспечение компании </w:t>
      </w:r>
      <w:r w:rsidRPr="006B4922">
        <w:rPr>
          <w:sz w:val="28"/>
          <w:szCs w:val="28"/>
        </w:rPr>
        <w:t>elastic</w:t>
      </w:r>
      <w:r w:rsidRPr="00F22D97">
        <w:rPr>
          <w:sz w:val="28"/>
          <w:szCs w:val="28"/>
          <w:lang w:val="ru-RU"/>
        </w:rPr>
        <w:t>:</w:t>
      </w:r>
    </w:p>
    <w:p w14:paraId="1B6F7A3B" w14:textId="77777777" w:rsidR="00F22D97" w:rsidRPr="00F22D97" w:rsidRDefault="00F22D97" w:rsidP="00357AB1">
      <w:pPr>
        <w:pStyle w:val="aff0"/>
        <w:numPr>
          <w:ilvl w:val="0"/>
          <w:numId w:val="33"/>
        </w:numPr>
        <w:spacing w:line="360" w:lineRule="auto"/>
        <w:ind w:left="0" w:firstLine="709"/>
        <w:contextualSpacing/>
        <w:jc w:val="both"/>
        <w:rPr>
          <w:sz w:val="28"/>
          <w:szCs w:val="28"/>
          <w:lang w:val="ru-RU"/>
        </w:rPr>
      </w:pPr>
      <w:r w:rsidRPr="00FC271E">
        <w:rPr>
          <w:sz w:val="28"/>
          <w:szCs w:val="28"/>
        </w:rPr>
        <w:t>elasticsearch</w:t>
      </w:r>
      <w:r w:rsidRPr="00F22D97">
        <w:rPr>
          <w:sz w:val="28"/>
          <w:szCs w:val="28"/>
          <w:lang w:val="ru-RU"/>
        </w:rPr>
        <w:t xml:space="preserve"> (поисковая система с открытым исходным кодом. Горизонтально масштабируется, поддерживает многопоточность и обладает хорошей производительностью.)</w:t>
      </w:r>
    </w:p>
    <w:p w14:paraId="1EB0DBA3" w14:textId="77777777" w:rsidR="00F22D97" w:rsidRPr="00F22D97" w:rsidRDefault="00F22D97" w:rsidP="00357AB1">
      <w:pPr>
        <w:pStyle w:val="aff0"/>
        <w:numPr>
          <w:ilvl w:val="0"/>
          <w:numId w:val="33"/>
        </w:numPr>
        <w:spacing w:line="360" w:lineRule="auto"/>
        <w:ind w:left="0" w:firstLine="709"/>
        <w:contextualSpacing/>
        <w:jc w:val="both"/>
        <w:rPr>
          <w:sz w:val="28"/>
          <w:szCs w:val="28"/>
          <w:lang w:val="ru-RU"/>
        </w:rPr>
      </w:pPr>
      <w:r w:rsidRPr="00FC271E">
        <w:rPr>
          <w:sz w:val="28"/>
          <w:szCs w:val="28"/>
        </w:rPr>
        <w:t>kibana</w:t>
      </w:r>
      <w:r w:rsidRPr="00F22D97">
        <w:rPr>
          <w:sz w:val="28"/>
          <w:szCs w:val="28"/>
          <w:lang w:val="ru-RU"/>
        </w:rPr>
        <w:t xml:space="preserve"> (инструмент визуализации и изучения данных, который применяется для таких задач, как анализ журналов и временных рядов, мониторинг приложений и текущих процессов.)</w:t>
      </w:r>
    </w:p>
    <w:p w14:paraId="01E6CA85" w14:textId="77777777" w:rsidR="00F22D97" w:rsidRPr="00F22D97" w:rsidRDefault="00F22D97" w:rsidP="00357AB1">
      <w:pPr>
        <w:pStyle w:val="aff0"/>
        <w:numPr>
          <w:ilvl w:val="0"/>
          <w:numId w:val="33"/>
        </w:numPr>
        <w:spacing w:line="360" w:lineRule="auto"/>
        <w:ind w:left="0" w:firstLine="709"/>
        <w:contextualSpacing/>
        <w:jc w:val="both"/>
        <w:rPr>
          <w:color w:val="000000"/>
          <w:sz w:val="28"/>
          <w:szCs w:val="28"/>
          <w:shd w:val="clear" w:color="auto" w:fill="FFFFFF"/>
          <w:lang w:val="ru-RU"/>
        </w:rPr>
      </w:pPr>
      <w:r w:rsidRPr="00FC271E">
        <w:rPr>
          <w:sz w:val="28"/>
          <w:szCs w:val="28"/>
        </w:rPr>
        <w:t>packetbeat</w:t>
      </w:r>
      <w:r w:rsidRPr="00F22D97">
        <w:rPr>
          <w:sz w:val="28"/>
          <w:szCs w:val="28"/>
          <w:lang w:val="ru-RU"/>
        </w:rPr>
        <w:t xml:space="preserve"> (инструмент мониторинга, который работает как анализатор сетевых пакетов, парсит различные, получает нужные данные, и отсылает их либо напрямую в </w:t>
      </w:r>
      <w:r w:rsidRPr="00FC271E">
        <w:rPr>
          <w:sz w:val="28"/>
          <w:szCs w:val="28"/>
        </w:rPr>
        <w:t>Elasticsearch</w:t>
      </w:r>
      <w:r w:rsidRPr="00F22D97">
        <w:rPr>
          <w:sz w:val="28"/>
          <w:szCs w:val="28"/>
          <w:lang w:val="ru-RU"/>
        </w:rPr>
        <w:t xml:space="preserve">, либо в </w:t>
      </w:r>
      <w:r w:rsidRPr="00FC271E">
        <w:rPr>
          <w:sz w:val="28"/>
          <w:szCs w:val="28"/>
        </w:rPr>
        <w:t>Redis</w:t>
      </w:r>
      <w:r w:rsidRPr="00F22D97">
        <w:rPr>
          <w:sz w:val="28"/>
          <w:szCs w:val="28"/>
          <w:lang w:val="ru-RU"/>
        </w:rPr>
        <w:t xml:space="preserve">, из которого данные будет забирать </w:t>
      </w:r>
      <w:r w:rsidRPr="00FC271E">
        <w:rPr>
          <w:sz w:val="28"/>
          <w:szCs w:val="28"/>
        </w:rPr>
        <w:t>Logstash</w:t>
      </w:r>
      <w:r w:rsidRPr="00F22D97">
        <w:rPr>
          <w:sz w:val="28"/>
          <w:szCs w:val="28"/>
          <w:lang w:val="ru-RU"/>
        </w:rPr>
        <w:t xml:space="preserve"> и класть их все в тот же </w:t>
      </w:r>
      <w:r w:rsidRPr="00FC271E">
        <w:rPr>
          <w:sz w:val="28"/>
          <w:szCs w:val="28"/>
        </w:rPr>
        <w:t>Elasticsearch</w:t>
      </w:r>
      <w:r w:rsidRPr="00F22D97">
        <w:rPr>
          <w:sz w:val="28"/>
          <w:szCs w:val="28"/>
          <w:lang w:val="ru-RU"/>
        </w:rPr>
        <w:t>.)</w:t>
      </w:r>
      <w:r w:rsidRPr="00F22D97">
        <w:rPr>
          <w:color w:val="000000"/>
          <w:sz w:val="28"/>
          <w:szCs w:val="28"/>
          <w:shd w:val="clear" w:color="auto" w:fill="FFFFFF"/>
          <w:lang w:val="ru-RU"/>
        </w:rPr>
        <w:t xml:space="preserve">Базовые знания работы с командной строкой </w:t>
      </w:r>
      <w:r w:rsidRPr="00FC271E">
        <w:rPr>
          <w:color w:val="000000"/>
          <w:sz w:val="28"/>
          <w:szCs w:val="28"/>
          <w:shd w:val="clear" w:color="auto" w:fill="FFFFFF"/>
        </w:rPr>
        <w:t>UNIX</w:t>
      </w:r>
      <w:r w:rsidRPr="00F22D97">
        <w:rPr>
          <w:color w:val="000000"/>
          <w:sz w:val="28"/>
          <w:szCs w:val="28"/>
          <w:shd w:val="clear" w:color="auto" w:fill="FFFFFF"/>
          <w:lang w:val="ru-RU"/>
        </w:rPr>
        <w:t>-подобных операционных систем</w:t>
      </w:r>
    </w:p>
    <w:p w14:paraId="0DF3FCAD" w14:textId="77777777" w:rsidR="00F22D97" w:rsidRPr="00F22D97" w:rsidRDefault="00F22D97" w:rsidP="00357AB1">
      <w:pPr>
        <w:pStyle w:val="aff0"/>
        <w:numPr>
          <w:ilvl w:val="0"/>
          <w:numId w:val="15"/>
        </w:numPr>
        <w:spacing w:line="360" w:lineRule="auto"/>
        <w:ind w:left="0" w:firstLine="709"/>
        <w:contextualSpacing/>
        <w:jc w:val="both"/>
        <w:rPr>
          <w:sz w:val="28"/>
          <w:szCs w:val="28"/>
          <w:lang w:val="ru-RU"/>
        </w:rPr>
      </w:pPr>
      <w:r w:rsidRPr="00F22D97">
        <w:rPr>
          <w:sz w:val="28"/>
          <w:szCs w:val="28"/>
          <w:lang w:val="ru-RU"/>
        </w:rPr>
        <w:t>Понимание принципов работы сетевой маршрутизации в глобальной сети Интернет</w:t>
      </w:r>
    </w:p>
    <w:p w14:paraId="643140B4" w14:textId="77777777" w:rsidR="00F22D97" w:rsidRPr="00F22D97" w:rsidRDefault="00F22D97" w:rsidP="00357AB1">
      <w:pPr>
        <w:pStyle w:val="aff0"/>
        <w:numPr>
          <w:ilvl w:val="0"/>
          <w:numId w:val="15"/>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Понимание принципов работы сетевых протоколов модели </w:t>
      </w:r>
      <w:r w:rsidRPr="006B4922">
        <w:rPr>
          <w:color w:val="000000"/>
          <w:sz w:val="28"/>
          <w:szCs w:val="28"/>
          <w:shd w:val="clear" w:color="auto" w:fill="FFFFFF"/>
        </w:rPr>
        <w:t>OSI</w:t>
      </w:r>
    </w:p>
    <w:p w14:paraId="508C31A6"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Для успешного выполнения лабораторной работы необходимо следовать инструкции, описанной в лабораторной работе.</w:t>
      </w:r>
    </w:p>
    <w:p w14:paraId="2D599B9A" w14:textId="77777777" w:rsidR="00F22D97" w:rsidRDefault="00F22D97" w:rsidP="00F22D97">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61B324CE" w14:textId="77777777" w:rsidR="00F22D97" w:rsidRPr="00F22D97" w:rsidRDefault="00F22D97" w:rsidP="00357AB1">
      <w:pPr>
        <w:pStyle w:val="aff0"/>
        <w:numPr>
          <w:ilvl w:val="0"/>
          <w:numId w:val="16"/>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В первую очередь был скачен дамп трафика.</w:t>
      </w:r>
    </w:p>
    <w:p w14:paraId="3097E614" w14:textId="77777777" w:rsidR="00F22D97" w:rsidRDefault="00F22D97" w:rsidP="00357AB1">
      <w:pPr>
        <w:pStyle w:val="aff0"/>
        <w:numPr>
          <w:ilvl w:val="0"/>
          <w:numId w:val="16"/>
        </w:numPr>
        <w:spacing w:line="360" w:lineRule="auto"/>
        <w:ind w:left="0" w:firstLine="709"/>
        <w:contextualSpacing/>
        <w:jc w:val="both"/>
        <w:rPr>
          <w:color w:val="000000"/>
          <w:sz w:val="28"/>
          <w:szCs w:val="28"/>
          <w:shd w:val="clear" w:color="auto" w:fill="FFFFFF"/>
        </w:rPr>
      </w:pPr>
      <w:r>
        <w:rPr>
          <w:color w:val="000000"/>
          <w:sz w:val="28"/>
          <w:szCs w:val="28"/>
          <w:shd w:val="clear" w:color="auto" w:fill="FFFFFF"/>
        </w:rPr>
        <w:t>Воспроизведен данный трафик.</w:t>
      </w:r>
    </w:p>
    <w:p w14:paraId="4E624EAD" w14:textId="77777777" w:rsidR="00F22D97" w:rsidRDefault="00F22D97" w:rsidP="00357AB1">
      <w:pPr>
        <w:pStyle w:val="aff0"/>
        <w:numPr>
          <w:ilvl w:val="0"/>
          <w:numId w:val="16"/>
        </w:numPr>
        <w:spacing w:line="360" w:lineRule="auto"/>
        <w:ind w:left="0" w:firstLine="709"/>
        <w:contextualSpacing/>
        <w:jc w:val="both"/>
        <w:rPr>
          <w:color w:val="000000"/>
          <w:sz w:val="28"/>
          <w:szCs w:val="28"/>
          <w:shd w:val="clear" w:color="auto" w:fill="FFFFFF"/>
        </w:rPr>
      </w:pPr>
      <w:r>
        <w:rPr>
          <w:color w:val="000000"/>
          <w:sz w:val="28"/>
          <w:szCs w:val="28"/>
          <w:shd w:val="clear" w:color="auto" w:fill="FFFFFF"/>
        </w:rPr>
        <w:t>Выбран нужный промежуток времени.</w:t>
      </w:r>
    </w:p>
    <w:p w14:paraId="2C7132A4" w14:textId="77777777" w:rsidR="00F22D97" w:rsidRPr="00F22D97" w:rsidRDefault="00F22D97" w:rsidP="00357AB1">
      <w:pPr>
        <w:pStyle w:val="aff0"/>
        <w:numPr>
          <w:ilvl w:val="0"/>
          <w:numId w:val="16"/>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Настроена панель для </w:t>
      </w:r>
      <w:r w:rsidRPr="00F22D97">
        <w:rPr>
          <w:color w:val="000000" w:themeColor="text1"/>
          <w:sz w:val="28"/>
          <w:szCs w:val="28"/>
          <w:lang w:val="ru-RU"/>
        </w:rPr>
        <w:t>обнаружения сканирования узлов. Пример визуализации представлен на рисунке 27.</w:t>
      </w:r>
    </w:p>
    <w:p w14:paraId="0DB097B8" w14:textId="77777777" w:rsidR="00F22D97" w:rsidRPr="00F22D97" w:rsidRDefault="00F22D97" w:rsidP="00F22D97">
      <w:pPr>
        <w:spacing w:line="360" w:lineRule="auto"/>
        <w:jc w:val="center"/>
        <w:rPr>
          <w:noProof/>
          <w:lang w:val="ru-RU"/>
        </w:rPr>
      </w:pPr>
    </w:p>
    <w:p w14:paraId="4AB93506" w14:textId="77777777" w:rsidR="00F22D97" w:rsidRPr="00ED22A7" w:rsidRDefault="00F22D97" w:rsidP="00F22D97">
      <w:pPr>
        <w:spacing w:line="360" w:lineRule="auto"/>
        <w:jc w:val="center"/>
        <w:rPr>
          <w:noProof/>
          <w:sz w:val="28"/>
          <w:szCs w:val="28"/>
        </w:rPr>
      </w:pPr>
      <w:r w:rsidRPr="00ED22A7">
        <w:rPr>
          <w:noProof/>
          <w:sz w:val="28"/>
          <w:szCs w:val="28"/>
          <w:lang w:val="ru-RU"/>
        </w:rPr>
        <w:lastRenderedPageBreak/>
        <w:drawing>
          <wp:inline distT="0" distB="0" distL="0" distR="0" wp14:anchorId="3098ECE3" wp14:editId="75C48446">
            <wp:extent cx="5825066" cy="3276600"/>
            <wp:effectExtent l="76200" t="76200" r="137795" b="133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290" t="28259" r="26395" b="13274"/>
                    <a:stretch/>
                  </pic:blipFill>
                  <pic:spPr bwMode="auto">
                    <a:xfrm>
                      <a:off x="0" y="0"/>
                      <a:ext cx="5844284" cy="328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341673" w14:textId="77777777" w:rsidR="00F22D97" w:rsidRPr="00F22D97" w:rsidRDefault="00F22D97" w:rsidP="00F22D97">
      <w:pPr>
        <w:spacing w:line="360" w:lineRule="auto"/>
        <w:jc w:val="center"/>
        <w:rPr>
          <w:noProof/>
          <w:sz w:val="24"/>
          <w:szCs w:val="24"/>
          <w:lang w:val="ru-RU"/>
        </w:rPr>
      </w:pPr>
      <w:r w:rsidRPr="00F22D97">
        <w:rPr>
          <w:noProof/>
          <w:sz w:val="24"/>
          <w:szCs w:val="24"/>
          <w:lang w:val="ru-RU"/>
        </w:rPr>
        <w:t xml:space="preserve">Рисунок 27 - Пример визуализации сканирования </w:t>
      </w:r>
    </w:p>
    <w:p w14:paraId="6F4E0980" w14:textId="77777777" w:rsidR="00F22D97" w:rsidRPr="00F22D97" w:rsidRDefault="00F22D97" w:rsidP="00F22D97">
      <w:pPr>
        <w:pStyle w:val="aff0"/>
        <w:spacing w:line="360" w:lineRule="auto"/>
        <w:ind w:left="1069"/>
        <w:jc w:val="both"/>
        <w:rPr>
          <w:color w:val="000000"/>
          <w:sz w:val="28"/>
          <w:szCs w:val="28"/>
          <w:shd w:val="clear" w:color="auto" w:fill="FFFFFF"/>
          <w:lang w:val="ru-RU"/>
        </w:rPr>
      </w:pPr>
    </w:p>
    <w:p w14:paraId="1FCF5788"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Во время выполнения лабораторной работы студент настроит свои панели для визуального представления данных и с помощью тестового дампа обнаружит сканирование портов.</w:t>
      </w:r>
    </w:p>
    <w:p w14:paraId="705DC2C3"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 xml:space="preserve">По окончании выполнения всех шагов, описанных в Приложении 3, выполняющий лабораторную работу получит знания по настройке программного обеспечения компании </w:t>
      </w:r>
      <w:r w:rsidRPr="005733E4">
        <w:rPr>
          <w:color w:val="000000"/>
          <w:sz w:val="28"/>
          <w:szCs w:val="28"/>
          <w:shd w:val="clear" w:color="auto" w:fill="FFFFFF"/>
        </w:rPr>
        <w:t>Elastic</w:t>
      </w:r>
      <w:r w:rsidRPr="00F22D97">
        <w:rPr>
          <w:color w:val="000000"/>
          <w:sz w:val="28"/>
          <w:szCs w:val="28"/>
          <w:shd w:val="clear" w:color="auto" w:fill="FFFFFF"/>
          <w:lang w:val="ru-RU"/>
        </w:rPr>
        <w:t>, научится представлять необработанные данные в виде таблиц, графиков и др., с целью более быстрого и безошибочного анализа данных. Научится находить и анализировать атаки, производимые на сетевую инфраструктуру.</w:t>
      </w:r>
    </w:p>
    <w:p w14:paraId="5805A22F" w14:textId="77777777" w:rsidR="00F22D97" w:rsidRPr="00F22D97" w:rsidRDefault="00F22D97" w:rsidP="00F22D97">
      <w:pPr>
        <w:spacing w:line="360" w:lineRule="auto"/>
        <w:ind w:firstLine="709"/>
        <w:jc w:val="both"/>
        <w:rPr>
          <w:color w:val="000000"/>
          <w:sz w:val="28"/>
          <w:szCs w:val="28"/>
          <w:shd w:val="clear" w:color="auto" w:fill="FFFFFF"/>
          <w:lang w:val="ru-RU"/>
        </w:rPr>
      </w:pPr>
    </w:p>
    <w:p w14:paraId="6B2BBBEA" w14:textId="77777777" w:rsidR="00F22D97" w:rsidRPr="00F22D97" w:rsidRDefault="00F22D97" w:rsidP="00F22D97">
      <w:pPr>
        <w:spacing w:line="360" w:lineRule="auto"/>
        <w:ind w:firstLine="709"/>
        <w:jc w:val="both"/>
        <w:rPr>
          <w:color w:val="000000"/>
          <w:sz w:val="28"/>
          <w:szCs w:val="28"/>
          <w:shd w:val="clear" w:color="auto" w:fill="FFFFFF"/>
          <w:lang w:val="ru-RU"/>
        </w:rPr>
      </w:pPr>
    </w:p>
    <w:p w14:paraId="07D4EDDB" w14:textId="77777777" w:rsidR="00F22D97" w:rsidRPr="00F22D97" w:rsidRDefault="00F22D97" w:rsidP="00F22D97">
      <w:pPr>
        <w:rPr>
          <w:color w:val="000000"/>
          <w:sz w:val="28"/>
          <w:szCs w:val="28"/>
          <w:shd w:val="clear" w:color="auto" w:fill="FFFFFF"/>
          <w:lang w:val="ru-RU"/>
        </w:rPr>
      </w:pPr>
      <w:r w:rsidRPr="00F22D97">
        <w:rPr>
          <w:color w:val="000000"/>
          <w:sz w:val="28"/>
          <w:szCs w:val="28"/>
          <w:shd w:val="clear" w:color="auto" w:fill="FFFFFF"/>
          <w:lang w:val="ru-RU"/>
        </w:rPr>
        <w:br w:type="page"/>
      </w:r>
    </w:p>
    <w:p w14:paraId="0EB5A921" w14:textId="77777777" w:rsidR="00F22D97" w:rsidRPr="00F22D97" w:rsidRDefault="00F22D97" w:rsidP="00F22D97">
      <w:pPr>
        <w:pStyle w:val="2"/>
        <w:spacing w:line="360" w:lineRule="auto"/>
        <w:rPr>
          <w:b/>
          <w:color w:val="000000" w:themeColor="text1"/>
          <w:sz w:val="28"/>
          <w:szCs w:val="28"/>
          <w:lang w:val="ru-RU"/>
        </w:rPr>
      </w:pPr>
      <w:bookmarkStart w:id="58" w:name="_Toc104486976"/>
      <w:r w:rsidRPr="00F22D97">
        <w:rPr>
          <w:b/>
          <w:color w:val="000000" w:themeColor="text1"/>
          <w:sz w:val="28"/>
          <w:szCs w:val="28"/>
          <w:lang w:val="ru-RU"/>
        </w:rPr>
        <w:lastRenderedPageBreak/>
        <w:t>ЗАКЛЮЧЕНИЕ</w:t>
      </w:r>
      <w:bookmarkEnd w:id="58"/>
    </w:p>
    <w:p w14:paraId="6A25FDCD" w14:textId="77777777" w:rsidR="00F22D97" w:rsidRPr="00F22D97" w:rsidRDefault="00F22D97" w:rsidP="00F22D97">
      <w:pPr>
        <w:spacing w:line="360" w:lineRule="auto"/>
        <w:rPr>
          <w:lang w:val="ru-RU"/>
        </w:rPr>
      </w:pPr>
    </w:p>
    <w:p w14:paraId="4E867EC2"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 xml:space="preserve">Основной целью, данной выпускной квалификационной работы являлась разработка лабораторных работ по обнаружению компьютерных атак при помощи анализатора сетевых пакетов </w:t>
      </w:r>
      <w:r w:rsidRPr="006B1848">
        <w:rPr>
          <w:bCs/>
          <w:sz w:val="28"/>
          <w:szCs w:val="28"/>
        </w:rPr>
        <w:t>Packetbeat</w:t>
      </w:r>
      <w:r w:rsidRPr="00F22D97">
        <w:rPr>
          <w:bCs/>
          <w:sz w:val="28"/>
          <w:szCs w:val="28"/>
          <w:lang w:val="ru-RU"/>
        </w:rPr>
        <w:t>.</w:t>
      </w:r>
    </w:p>
    <w:p w14:paraId="18B9B7CA"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Для достижения этой цели были выполнены следующие задачи:</w:t>
      </w:r>
    </w:p>
    <w:p w14:paraId="27CC75A9" w14:textId="77777777" w:rsidR="00F22D97" w:rsidRPr="00E85CD8" w:rsidRDefault="00F22D97" w:rsidP="00357AB1">
      <w:pPr>
        <w:pStyle w:val="aff0"/>
        <w:numPr>
          <w:ilvl w:val="0"/>
          <w:numId w:val="9"/>
        </w:numPr>
        <w:spacing w:line="360" w:lineRule="auto"/>
        <w:ind w:left="0" w:firstLine="709"/>
        <w:contextualSpacing/>
        <w:jc w:val="both"/>
        <w:rPr>
          <w:bCs/>
          <w:sz w:val="28"/>
          <w:szCs w:val="28"/>
        </w:rPr>
      </w:pPr>
      <w:r w:rsidRPr="00E85CD8">
        <w:rPr>
          <w:bCs/>
          <w:sz w:val="28"/>
          <w:szCs w:val="28"/>
        </w:rPr>
        <w:t xml:space="preserve">Изучить </w:t>
      </w:r>
      <w:r>
        <w:rPr>
          <w:bCs/>
          <w:sz w:val="28"/>
          <w:szCs w:val="28"/>
        </w:rPr>
        <w:t xml:space="preserve">классификацию </w:t>
      </w:r>
      <w:r w:rsidRPr="00E85CD8">
        <w:rPr>
          <w:bCs/>
          <w:sz w:val="28"/>
          <w:szCs w:val="28"/>
        </w:rPr>
        <w:t>компьютерные атака</w:t>
      </w:r>
    </w:p>
    <w:p w14:paraId="69CA8D7D" w14:textId="77777777" w:rsidR="00F22D97" w:rsidRPr="00E85CD8" w:rsidRDefault="00F22D97" w:rsidP="00357AB1">
      <w:pPr>
        <w:pStyle w:val="aff0"/>
        <w:numPr>
          <w:ilvl w:val="0"/>
          <w:numId w:val="9"/>
        </w:numPr>
        <w:spacing w:line="360" w:lineRule="auto"/>
        <w:ind w:left="0" w:firstLine="709"/>
        <w:contextualSpacing/>
        <w:jc w:val="both"/>
        <w:rPr>
          <w:bCs/>
          <w:sz w:val="28"/>
          <w:szCs w:val="28"/>
        </w:rPr>
      </w:pPr>
      <w:r w:rsidRPr="00E85CD8">
        <w:rPr>
          <w:bCs/>
          <w:sz w:val="28"/>
          <w:szCs w:val="28"/>
        </w:rPr>
        <w:t>Проанализировать средства анализа трафика</w:t>
      </w:r>
    </w:p>
    <w:p w14:paraId="1AA2DDFD" w14:textId="77777777" w:rsidR="00F22D97" w:rsidRPr="00F22D97" w:rsidRDefault="00F22D97" w:rsidP="00357AB1">
      <w:pPr>
        <w:pStyle w:val="aff0"/>
        <w:numPr>
          <w:ilvl w:val="0"/>
          <w:numId w:val="9"/>
        </w:numPr>
        <w:spacing w:line="360" w:lineRule="auto"/>
        <w:ind w:left="0" w:firstLine="709"/>
        <w:contextualSpacing/>
        <w:jc w:val="both"/>
        <w:rPr>
          <w:bCs/>
          <w:sz w:val="28"/>
          <w:szCs w:val="28"/>
          <w:lang w:val="ru-RU"/>
        </w:rPr>
      </w:pPr>
      <w:r w:rsidRPr="00F22D97">
        <w:rPr>
          <w:bCs/>
          <w:sz w:val="28"/>
          <w:szCs w:val="28"/>
          <w:lang w:val="ru-RU"/>
        </w:rPr>
        <w:t xml:space="preserve">Разработать стенд, реализующий захват и анализ трафика </w:t>
      </w:r>
    </w:p>
    <w:p w14:paraId="752AE3C3" w14:textId="77777777" w:rsidR="00F22D97" w:rsidRPr="00B70DFF" w:rsidRDefault="00F22D97" w:rsidP="00357AB1">
      <w:pPr>
        <w:pStyle w:val="aff0"/>
        <w:numPr>
          <w:ilvl w:val="0"/>
          <w:numId w:val="9"/>
        </w:numPr>
        <w:spacing w:line="360" w:lineRule="auto"/>
        <w:ind w:left="0" w:firstLine="709"/>
        <w:contextualSpacing/>
        <w:jc w:val="both"/>
        <w:rPr>
          <w:bCs/>
          <w:sz w:val="28"/>
          <w:szCs w:val="28"/>
        </w:rPr>
      </w:pPr>
      <w:r w:rsidRPr="00E85CD8">
        <w:rPr>
          <w:bCs/>
          <w:sz w:val="28"/>
          <w:szCs w:val="28"/>
        </w:rPr>
        <w:t>Автоматизировать процесс анализа данных</w:t>
      </w:r>
    </w:p>
    <w:p w14:paraId="09709A2B"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В теоретической части были рассмотрены важные особенности по работе с программами </w:t>
      </w:r>
      <w:r>
        <w:rPr>
          <w:sz w:val="28"/>
          <w:szCs w:val="28"/>
        </w:rPr>
        <w:t>E</w:t>
      </w:r>
      <w:r w:rsidRPr="006B4922">
        <w:rPr>
          <w:sz w:val="28"/>
          <w:szCs w:val="28"/>
        </w:rPr>
        <w:t>lasticsearch</w:t>
      </w:r>
      <w:r w:rsidRPr="00F22D97">
        <w:rPr>
          <w:sz w:val="28"/>
          <w:szCs w:val="28"/>
          <w:lang w:val="ru-RU"/>
        </w:rPr>
        <w:t xml:space="preserve">, </w:t>
      </w:r>
      <w:r>
        <w:rPr>
          <w:sz w:val="28"/>
          <w:szCs w:val="28"/>
        </w:rPr>
        <w:t>K</w:t>
      </w:r>
      <w:r w:rsidRPr="006B4922">
        <w:rPr>
          <w:sz w:val="28"/>
          <w:szCs w:val="28"/>
        </w:rPr>
        <w:t>ibana</w:t>
      </w:r>
      <w:r w:rsidRPr="00F22D97">
        <w:rPr>
          <w:sz w:val="28"/>
          <w:szCs w:val="28"/>
          <w:lang w:val="ru-RU"/>
        </w:rPr>
        <w:t xml:space="preserve"> и </w:t>
      </w:r>
      <w:r>
        <w:rPr>
          <w:sz w:val="28"/>
          <w:szCs w:val="28"/>
        </w:rPr>
        <w:t>P</w:t>
      </w:r>
      <w:r w:rsidRPr="006B4922">
        <w:rPr>
          <w:sz w:val="28"/>
          <w:szCs w:val="28"/>
        </w:rPr>
        <w:t>acketbeat</w:t>
      </w:r>
      <w:r w:rsidRPr="00F22D97">
        <w:rPr>
          <w:sz w:val="28"/>
          <w:szCs w:val="28"/>
          <w:lang w:val="ru-RU"/>
        </w:rPr>
        <w:t>.</w:t>
      </w:r>
    </w:p>
    <w:p w14:paraId="3FD70D82"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Рассмотренный материал позволяет сделать вывод о существенных достоинствах программного компонента, выделяющих его среди других – централизованный сбор логов, работающий в одной связке и способный представить логов в графическом виде, кот который читабелен обычному пользователю. Стек программ </w:t>
      </w:r>
      <w:r>
        <w:rPr>
          <w:sz w:val="28"/>
          <w:szCs w:val="28"/>
        </w:rPr>
        <w:t>E</w:t>
      </w:r>
      <w:r w:rsidRPr="006B4922">
        <w:rPr>
          <w:sz w:val="28"/>
          <w:szCs w:val="28"/>
        </w:rPr>
        <w:t>lasticsearch</w:t>
      </w:r>
      <w:r w:rsidRPr="00F22D97">
        <w:rPr>
          <w:sz w:val="28"/>
          <w:szCs w:val="28"/>
          <w:lang w:val="ru-RU"/>
        </w:rPr>
        <w:t xml:space="preserve">, </w:t>
      </w:r>
      <w:r>
        <w:rPr>
          <w:sz w:val="28"/>
          <w:szCs w:val="28"/>
        </w:rPr>
        <w:t>K</w:t>
      </w:r>
      <w:r w:rsidRPr="006B4922">
        <w:rPr>
          <w:sz w:val="28"/>
          <w:szCs w:val="28"/>
        </w:rPr>
        <w:t>ibana</w:t>
      </w:r>
      <w:r w:rsidRPr="00F22D97">
        <w:rPr>
          <w:sz w:val="28"/>
          <w:szCs w:val="28"/>
          <w:lang w:val="ru-RU"/>
        </w:rPr>
        <w:t xml:space="preserve"> и </w:t>
      </w:r>
      <w:r>
        <w:rPr>
          <w:sz w:val="28"/>
          <w:szCs w:val="28"/>
        </w:rPr>
        <w:t>P</w:t>
      </w:r>
      <w:r w:rsidRPr="006B4922">
        <w:rPr>
          <w:sz w:val="28"/>
          <w:szCs w:val="28"/>
        </w:rPr>
        <w:t>acketbeat</w:t>
      </w:r>
      <w:r w:rsidRPr="00F22D97">
        <w:rPr>
          <w:sz w:val="28"/>
          <w:szCs w:val="28"/>
          <w:lang w:val="ru-RU"/>
        </w:rPr>
        <w:t xml:space="preserve"> ориентирован на сбор сетевых логов, позволяющий контролировать используемый ресурс.</w:t>
      </w:r>
    </w:p>
    <w:p w14:paraId="382DFC4F"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Стек </w:t>
      </w:r>
      <w:r>
        <w:rPr>
          <w:sz w:val="28"/>
          <w:szCs w:val="28"/>
        </w:rPr>
        <w:t>ELK</w:t>
      </w:r>
      <w:r w:rsidRPr="00F22D97">
        <w:rPr>
          <w:sz w:val="28"/>
          <w:szCs w:val="28"/>
          <w:lang w:val="ru-RU"/>
        </w:rPr>
        <w:t xml:space="preserve"> можно использовать для развертывания больших информационных ресурсов и для личного пользования. </w:t>
      </w:r>
    </w:p>
    <w:p w14:paraId="5735327F"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 xml:space="preserve">В практической части был реализован алгоритм сбора сетевого трафика с удаленного устройства для последующего анализа этих данных. Помимо этого, бала написана программа скрипта, которая позволяет автоматизировать и упростить процесс обработки сетевого трафика. </w:t>
      </w:r>
    </w:p>
    <w:p w14:paraId="2EDF1D23" w14:textId="77777777" w:rsidR="00F22D97" w:rsidRPr="00F22D97" w:rsidRDefault="00F22D97" w:rsidP="00F22D97">
      <w:pPr>
        <w:spacing w:line="360" w:lineRule="auto"/>
        <w:ind w:firstLine="709"/>
        <w:jc w:val="both"/>
        <w:rPr>
          <w:sz w:val="28"/>
          <w:szCs w:val="28"/>
          <w:lang w:val="ru-RU"/>
        </w:rPr>
      </w:pPr>
      <w:r w:rsidRPr="00F22D97">
        <w:rPr>
          <w:sz w:val="28"/>
          <w:szCs w:val="28"/>
          <w:lang w:val="ru-RU"/>
        </w:rPr>
        <w:t>На основе данного стенда разработаны следующие лабораторные работы:</w:t>
      </w:r>
    </w:p>
    <w:p w14:paraId="406D89E0" w14:textId="77777777" w:rsidR="00F22D97" w:rsidRPr="00F22D97" w:rsidRDefault="00F22D97" w:rsidP="00357AB1">
      <w:pPr>
        <w:pStyle w:val="aff0"/>
        <w:numPr>
          <w:ilvl w:val="1"/>
          <w:numId w:val="18"/>
        </w:numPr>
        <w:spacing w:line="360" w:lineRule="auto"/>
        <w:ind w:left="0" w:firstLine="709"/>
        <w:contextualSpacing/>
        <w:jc w:val="both"/>
        <w:rPr>
          <w:color w:val="000000" w:themeColor="text1"/>
          <w:sz w:val="28"/>
          <w:szCs w:val="28"/>
          <w:lang w:val="ru-RU"/>
        </w:rPr>
      </w:pPr>
      <w:r w:rsidRPr="00F22D97">
        <w:rPr>
          <w:color w:val="000000" w:themeColor="text1"/>
          <w:sz w:val="28"/>
          <w:szCs w:val="28"/>
          <w:lang w:val="ru-RU"/>
        </w:rPr>
        <w:t xml:space="preserve">Лабораторная работа №1 «Установка </w:t>
      </w:r>
      <w:r w:rsidRPr="006D7CE6">
        <w:rPr>
          <w:color w:val="000000" w:themeColor="text1"/>
          <w:sz w:val="28"/>
          <w:szCs w:val="28"/>
        </w:rPr>
        <w:t>ELK</w:t>
      </w:r>
      <w:r w:rsidRPr="00F22D97">
        <w:rPr>
          <w:color w:val="000000" w:themeColor="text1"/>
          <w:sz w:val="28"/>
          <w:szCs w:val="28"/>
          <w:lang w:val="ru-RU"/>
        </w:rPr>
        <w:t xml:space="preserve"> - стека»</w:t>
      </w:r>
    </w:p>
    <w:p w14:paraId="454F3F20" w14:textId="77777777" w:rsidR="00F22D97" w:rsidRPr="00F22D97" w:rsidRDefault="00F22D97" w:rsidP="00357AB1">
      <w:pPr>
        <w:pStyle w:val="aff0"/>
        <w:numPr>
          <w:ilvl w:val="1"/>
          <w:numId w:val="18"/>
        </w:numPr>
        <w:spacing w:line="360" w:lineRule="auto"/>
        <w:ind w:left="0" w:firstLine="709"/>
        <w:contextualSpacing/>
        <w:jc w:val="both"/>
        <w:rPr>
          <w:color w:val="000000" w:themeColor="text1"/>
          <w:sz w:val="28"/>
          <w:szCs w:val="28"/>
          <w:lang w:val="ru-RU"/>
        </w:rPr>
      </w:pPr>
      <w:r w:rsidRPr="00F22D97">
        <w:rPr>
          <w:color w:val="000000" w:themeColor="text1"/>
          <w:sz w:val="28"/>
          <w:szCs w:val="28"/>
          <w:lang w:val="ru-RU"/>
        </w:rPr>
        <w:t xml:space="preserve">Лабораторная работа №2 «Определение </w:t>
      </w:r>
      <w:r w:rsidRPr="00CB7A8E">
        <w:rPr>
          <w:color w:val="000000" w:themeColor="text1"/>
          <w:sz w:val="28"/>
          <w:szCs w:val="28"/>
        </w:rPr>
        <w:t>IP</w:t>
      </w:r>
      <w:r w:rsidRPr="00F22D97">
        <w:rPr>
          <w:color w:val="000000" w:themeColor="text1"/>
          <w:sz w:val="28"/>
          <w:szCs w:val="28"/>
          <w:lang w:val="ru-RU"/>
        </w:rPr>
        <w:t xml:space="preserve"> адресов и стран участников сетевой сессии»</w:t>
      </w:r>
    </w:p>
    <w:p w14:paraId="0C3585EC" w14:textId="77777777" w:rsidR="00F22D97" w:rsidRPr="00F22D97" w:rsidRDefault="00F22D97" w:rsidP="00357AB1">
      <w:pPr>
        <w:pStyle w:val="aff0"/>
        <w:numPr>
          <w:ilvl w:val="1"/>
          <w:numId w:val="18"/>
        </w:numPr>
        <w:spacing w:line="360" w:lineRule="auto"/>
        <w:ind w:left="0" w:firstLine="709"/>
        <w:contextualSpacing/>
        <w:jc w:val="both"/>
        <w:rPr>
          <w:color w:val="000000" w:themeColor="text1"/>
          <w:sz w:val="28"/>
          <w:szCs w:val="28"/>
          <w:lang w:val="ru-RU"/>
        </w:rPr>
      </w:pPr>
      <w:r w:rsidRPr="00F22D97">
        <w:rPr>
          <w:color w:val="000000" w:themeColor="text1"/>
          <w:sz w:val="28"/>
          <w:szCs w:val="28"/>
          <w:lang w:val="ru-RU"/>
        </w:rPr>
        <w:t>Лабораторная работа №3 «Обнаружения сканирования узлов»</w:t>
      </w:r>
    </w:p>
    <w:p w14:paraId="7C5F534C" w14:textId="77777777" w:rsidR="00F22D97" w:rsidRPr="00F22D97" w:rsidRDefault="00F22D97" w:rsidP="00F22D97">
      <w:pPr>
        <w:jc w:val="center"/>
        <w:rPr>
          <w:color w:val="000000" w:themeColor="text1"/>
          <w:sz w:val="28"/>
          <w:szCs w:val="28"/>
          <w:lang w:val="ru-RU"/>
        </w:rPr>
      </w:pPr>
    </w:p>
    <w:p w14:paraId="700B7D06" w14:textId="77777777" w:rsidR="00F22D97" w:rsidRDefault="00F22D97" w:rsidP="00F22D97">
      <w:pPr>
        <w:pStyle w:val="2"/>
        <w:spacing w:line="360" w:lineRule="auto"/>
        <w:ind w:firstLine="709"/>
        <w:rPr>
          <w:b/>
          <w:color w:val="000000" w:themeColor="text1"/>
          <w:sz w:val="28"/>
          <w:szCs w:val="28"/>
        </w:rPr>
      </w:pPr>
      <w:bookmarkStart w:id="59" w:name="_Toc104486977"/>
      <w:commentRangeStart w:id="60"/>
      <w:r w:rsidRPr="00FC271E">
        <w:rPr>
          <w:b/>
          <w:color w:val="000000" w:themeColor="text1"/>
          <w:sz w:val="28"/>
          <w:szCs w:val="28"/>
        </w:rPr>
        <w:t>СПИСОК ИСПОЛЬЗОВАННЫХ ИСТОЧНИКОВ</w:t>
      </w:r>
      <w:bookmarkEnd w:id="59"/>
      <w:commentRangeEnd w:id="60"/>
      <w:r w:rsidR="00DE0A89">
        <w:rPr>
          <w:rStyle w:val="af7"/>
        </w:rPr>
        <w:commentReference w:id="60"/>
      </w:r>
    </w:p>
    <w:p w14:paraId="03C8371C" w14:textId="77777777" w:rsidR="00F22D97" w:rsidRPr="00F4237B" w:rsidRDefault="00F22D97" w:rsidP="00F22D97">
      <w:pPr>
        <w:spacing w:line="360" w:lineRule="auto"/>
        <w:ind w:firstLine="709"/>
        <w:jc w:val="both"/>
      </w:pPr>
    </w:p>
    <w:p w14:paraId="32F6DE40" w14:textId="77777777" w:rsidR="00F22D97" w:rsidRPr="00F22D97" w:rsidRDefault="00F22D97" w:rsidP="00357AB1">
      <w:pPr>
        <w:numPr>
          <w:ilvl w:val="0"/>
          <w:numId w:val="17"/>
        </w:numPr>
        <w:spacing w:line="360" w:lineRule="auto"/>
        <w:ind w:left="0" w:firstLine="709"/>
        <w:jc w:val="both"/>
        <w:rPr>
          <w:sz w:val="28"/>
          <w:szCs w:val="28"/>
          <w:highlight w:val="white"/>
          <w:lang w:val="ru-RU"/>
        </w:rPr>
      </w:pPr>
      <w:r w:rsidRPr="00F22D97">
        <w:rPr>
          <w:sz w:val="28"/>
          <w:szCs w:val="28"/>
          <w:highlight w:val="white"/>
          <w:lang w:val="ru-RU"/>
        </w:rPr>
        <w:t xml:space="preserve">Скорых, М.А. Применение фреймворка </w:t>
      </w:r>
      <w:r w:rsidRPr="2782261E">
        <w:rPr>
          <w:sz w:val="28"/>
          <w:szCs w:val="28"/>
          <w:highlight w:val="white"/>
        </w:rPr>
        <w:t>Zeek</w:t>
      </w:r>
      <w:r w:rsidRPr="00F22D97">
        <w:rPr>
          <w:sz w:val="28"/>
          <w:szCs w:val="28"/>
          <w:highlight w:val="white"/>
          <w:lang w:val="ru-RU"/>
        </w:rPr>
        <w:t xml:space="preserve"> и </w:t>
      </w:r>
      <w:r w:rsidRPr="2782261E">
        <w:rPr>
          <w:sz w:val="28"/>
          <w:szCs w:val="28"/>
          <w:highlight w:val="white"/>
        </w:rPr>
        <w:t>ELK</w:t>
      </w:r>
      <w:r w:rsidRPr="00F22D97">
        <w:rPr>
          <w:sz w:val="28"/>
          <w:szCs w:val="28"/>
          <w:highlight w:val="white"/>
          <w:lang w:val="ru-RU"/>
        </w:rPr>
        <w:t xml:space="preserve">-СТЕКА для анализа рассылок вредоносного программного обеспечения / М.А. Скорых // Актуальные проблемы инфотелекоммуникаций в науке и образовании (АПИНО 2021): сборник научных статей </w:t>
      </w:r>
      <w:r w:rsidRPr="2782261E">
        <w:rPr>
          <w:sz w:val="28"/>
          <w:szCs w:val="28"/>
          <w:highlight w:val="white"/>
        </w:rPr>
        <w:t>X</w:t>
      </w:r>
      <w:r w:rsidRPr="00F22D97">
        <w:rPr>
          <w:sz w:val="28"/>
          <w:szCs w:val="28"/>
          <w:highlight w:val="white"/>
          <w:lang w:val="ru-RU"/>
        </w:rPr>
        <w:t xml:space="preserve"> международной научно-технической и научно-методической конференции "Актуальные Проблемы Инфотелекоммуникаций в Науке и Образовании". – 2021. – С. 658-661.</w:t>
      </w:r>
    </w:p>
    <w:p w14:paraId="43B9161D"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Башмаков А.В., Израилов К.Е., Скорых М.А. Задачаориентированное сравнение средств анализа сетевого трафика // Сборник трудов по материалам всероссийской научно-теоретической конференции «ТиПОИБ-2021».</w:t>
      </w:r>
    </w:p>
    <w:p w14:paraId="2E9240B6"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Pr>
          <w:bCs/>
          <w:sz w:val="28"/>
          <w:szCs w:val="28"/>
        </w:rPr>
        <w:t>Elastic</w:t>
      </w:r>
      <w:r w:rsidRPr="00F22D97">
        <w:rPr>
          <w:bCs/>
          <w:sz w:val="28"/>
          <w:szCs w:val="28"/>
          <w:lang w:val="ru-RU"/>
        </w:rPr>
        <w:t xml:space="preserve"> [Электронный ресурс]. – Режим доступа: </w:t>
      </w:r>
      <w:r w:rsidR="00B41EBB">
        <w:fldChar w:fldCharType="begin"/>
      </w:r>
      <w:r w:rsidR="00B41EBB" w:rsidRPr="00B70EA2">
        <w:rPr>
          <w:lang w:val="ru-RU"/>
          <w:rPrChange w:id="61" w:author="root" w:date="2022-05-29T21:50:00Z">
            <w:rPr/>
          </w:rPrChange>
        </w:rPr>
        <w:instrText xml:space="preserve"> </w:instrText>
      </w:r>
      <w:r w:rsidR="00B41EBB">
        <w:instrText>HYPERLINK</w:instrText>
      </w:r>
      <w:r w:rsidR="00B41EBB" w:rsidRPr="00B70EA2">
        <w:rPr>
          <w:lang w:val="ru-RU"/>
          <w:rPrChange w:id="62" w:author="root" w:date="2022-05-29T21:50:00Z">
            <w:rPr/>
          </w:rPrChange>
        </w:rPr>
        <w:instrText xml:space="preserve"> "</w:instrText>
      </w:r>
      <w:r w:rsidR="00B41EBB">
        <w:instrText>https</w:instrText>
      </w:r>
      <w:r w:rsidR="00B41EBB" w:rsidRPr="00B70EA2">
        <w:rPr>
          <w:lang w:val="ru-RU"/>
          <w:rPrChange w:id="63" w:author="root" w:date="2022-05-29T21:50:00Z">
            <w:rPr/>
          </w:rPrChange>
        </w:rPr>
        <w:instrText>://</w:instrText>
      </w:r>
      <w:r w:rsidR="00B41EBB">
        <w:instrText>www</w:instrText>
      </w:r>
      <w:r w:rsidR="00B41EBB" w:rsidRPr="00B70EA2">
        <w:rPr>
          <w:lang w:val="ru-RU"/>
          <w:rPrChange w:id="64" w:author="root" w:date="2022-05-29T21:50:00Z">
            <w:rPr/>
          </w:rPrChange>
        </w:rPr>
        <w:instrText>.</w:instrText>
      </w:r>
      <w:r w:rsidR="00B41EBB">
        <w:instrText>elastic</w:instrText>
      </w:r>
      <w:r w:rsidR="00B41EBB" w:rsidRPr="00B70EA2">
        <w:rPr>
          <w:lang w:val="ru-RU"/>
          <w:rPrChange w:id="65" w:author="root" w:date="2022-05-29T21:50:00Z">
            <w:rPr/>
          </w:rPrChange>
        </w:rPr>
        <w:instrText>.</w:instrText>
      </w:r>
      <w:r w:rsidR="00B41EBB">
        <w:instrText>co</w:instrText>
      </w:r>
      <w:r w:rsidR="00B41EBB" w:rsidRPr="00B70EA2">
        <w:rPr>
          <w:lang w:val="ru-RU"/>
          <w:rPrChange w:id="66" w:author="root" w:date="2022-05-29T21:50:00Z">
            <w:rPr/>
          </w:rPrChange>
        </w:rPr>
        <w:instrText xml:space="preserve">/" </w:instrText>
      </w:r>
      <w:r w:rsidR="00B41EBB">
        <w:fldChar w:fldCharType="separate"/>
      </w:r>
      <w:r w:rsidRPr="00BE1718">
        <w:rPr>
          <w:rStyle w:val="a8"/>
          <w:bCs/>
          <w:sz w:val="28"/>
        </w:rPr>
        <w:t>https</w:t>
      </w:r>
      <w:r w:rsidRPr="00F22D97">
        <w:rPr>
          <w:rStyle w:val="a8"/>
          <w:bCs/>
          <w:sz w:val="28"/>
          <w:lang w:val="ru-RU"/>
        </w:rPr>
        <w:t>://</w:t>
      </w:r>
      <w:r w:rsidRPr="00BE1718">
        <w:rPr>
          <w:rStyle w:val="a8"/>
          <w:bCs/>
          <w:sz w:val="28"/>
        </w:rPr>
        <w:t>www</w:t>
      </w:r>
      <w:r w:rsidRPr="00F22D97">
        <w:rPr>
          <w:rStyle w:val="a8"/>
          <w:bCs/>
          <w:sz w:val="28"/>
          <w:lang w:val="ru-RU"/>
        </w:rPr>
        <w:t>.</w:t>
      </w:r>
      <w:r w:rsidRPr="00BE1718">
        <w:rPr>
          <w:rStyle w:val="a8"/>
          <w:bCs/>
          <w:sz w:val="28"/>
        </w:rPr>
        <w:t>elastic</w:t>
      </w:r>
      <w:r w:rsidRPr="00F22D97">
        <w:rPr>
          <w:rStyle w:val="a8"/>
          <w:bCs/>
          <w:sz w:val="28"/>
          <w:lang w:val="ru-RU"/>
        </w:rPr>
        <w:t>.</w:t>
      </w:r>
      <w:r w:rsidRPr="00BE1718">
        <w:rPr>
          <w:rStyle w:val="a8"/>
          <w:bCs/>
          <w:sz w:val="28"/>
        </w:rPr>
        <w:t>co</w:t>
      </w:r>
      <w:r w:rsidRPr="00F22D97">
        <w:rPr>
          <w:rStyle w:val="a8"/>
          <w:bCs/>
          <w:sz w:val="28"/>
          <w:lang w:val="ru-RU"/>
        </w:rPr>
        <w:t>/</w:t>
      </w:r>
      <w:r w:rsidR="00B41EBB">
        <w:rPr>
          <w:rStyle w:val="a8"/>
          <w:bCs/>
          <w:sz w:val="28"/>
          <w:lang w:val="ru-RU"/>
        </w:rPr>
        <w:fldChar w:fldCharType="end"/>
      </w:r>
    </w:p>
    <w:p w14:paraId="3BC9485B"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Типы сетевых атак и способы борьбы с ними [Электронный ресурс]. – Режим доступа:</w:t>
      </w:r>
      <w:r w:rsidRPr="00F22D97">
        <w:rPr>
          <w:lang w:val="ru-RU"/>
        </w:rPr>
        <w:t xml:space="preserve"> </w:t>
      </w:r>
      <w:r w:rsidR="00B41EBB">
        <w:fldChar w:fldCharType="begin"/>
      </w:r>
      <w:r w:rsidR="00B41EBB" w:rsidRPr="00B70EA2">
        <w:rPr>
          <w:lang w:val="ru-RU"/>
          <w:rPrChange w:id="67" w:author="root" w:date="2022-05-29T21:50:00Z">
            <w:rPr/>
          </w:rPrChange>
        </w:rPr>
        <w:instrText xml:space="preserve"> </w:instrText>
      </w:r>
      <w:r w:rsidR="00B41EBB">
        <w:instrText>HYPERLINK</w:instrText>
      </w:r>
      <w:r w:rsidR="00B41EBB" w:rsidRPr="00B70EA2">
        <w:rPr>
          <w:lang w:val="ru-RU"/>
          <w:rPrChange w:id="68" w:author="root" w:date="2022-05-29T21:50:00Z">
            <w:rPr/>
          </w:rPrChange>
        </w:rPr>
        <w:instrText xml:space="preserve"> "</w:instrText>
      </w:r>
      <w:r w:rsidR="00B41EBB">
        <w:instrText>https</w:instrText>
      </w:r>
      <w:r w:rsidR="00B41EBB" w:rsidRPr="00B70EA2">
        <w:rPr>
          <w:lang w:val="ru-RU"/>
          <w:rPrChange w:id="69" w:author="root" w:date="2022-05-29T21:50:00Z">
            <w:rPr/>
          </w:rPrChange>
        </w:rPr>
        <w:instrText>://</w:instrText>
      </w:r>
      <w:r w:rsidR="00B41EBB">
        <w:instrText>www</w:instrText>
      </w:r>
      <w:r w:rsidR="00B41EBB" w:rsidRPr="00B70EA2">
        <w:rPr>
          <w:lang w:val="ru-RU"/>
          <w:rPrChange w:id="70" w:author="root" w:date="2022-05-29T21:50:00Z">
            <w:rPr/>
          </w:rPrChange>
        </w:rPr>
        <w:instrText>.</w:instrText>
      </w:r>
      <w:r w:rsidR="00B41EBB">
        <w:instrText>smart</w:instrText>
      </w:r>
      <w:r w:rsidR="00B41EBB" w:rsidRPr="00B70EA2">
        <w:rPr>
          <w:lang w:val="ru-RU"/>
          <w:rPrChange w:id="71" w:author="root" w:date="2022-05-29T21:50:00Z">
            <w:rPr/>
          </w:rPrChange>
        </w:rPr>
        <w:instrText>-</w:instrText>
      </w:r>
      <w:r w:rsidR="00B41EBB">
        <w:instrText>sof</w:instrText>
      </w:r>
      <w:r w:rsidR="00B41EBB">
        <w:instrText>t</w:instrText>
      </w:r>
      <w:r w:rsidR="00B41EBB" w:rsidRPr="00B70EA2">
        <w:rPr>
          <w:lang w:val="ru-RU"/>
          <w:rPrChange w:id="72" w:author="root" w:date="2022-05-29T21:50:00Z">
            <w:rPr/>
          </w:rPrChange>
        </w:rPr>
        <w:instrText>.</w:instrText>
      </w:r>
      <w:r w:rsidR="00B41EBB">
        <w:instrText>ru</w:instrText>
      </w:r>
      <w:r w:rsidR="00B41EBB" w:rsidRPr="00B70EA2">
        <w:rPr>
          <w:lang w:val="ru-RU"/>
          <w:rPrChange w:id="73" w:author="root" w:date="2022-05-29T21:50:00Z">
            <w:rPr/>
          </w:rPrChange>
        </w:rPr>
        <w:instrText>/</w:instrText>
      </w:r>
      <w:r w:rsidR="00B41EBB">
        <w:instrText>blog</w:instrText>
      </w:r>
      <w:r w:rsidR="00B41EBB" w:rsidRPr="00B70EA2">
        <w:rPr>
          <w:lang w:val="ru-RU"/>
          <w:rPrChange w:id="74" w:author="root" w:date="2022-05-29T21:50:00Z">
            <w:rPr/>
          </w:rPrChange>
        </w:rPr>
        <w:instrText>/</w:instrText>
      </w:r>
      <w:r w:rsidR="00B41EBB">
        <w:instrText>tipy</w:instrText>
      </w:r>
      <w:r w:rsidR="00B41EBB" w:rsidRPr="00B70EA2">
        <w:rPr>
          <w:lang w:val="ru-RU"/>
          <w:rPrChange w:id="75" w:author="root" w:date="2022-05-29T21:50:00Z">
            <w:rPr/>
          </w:rPrChange>
        </w:rPr>
        <w:instrText>_</w:instrText>
      </w:r>
      <w:r w:rsidR="00B41EBB">
        <w:instrText>setevyh</w:instrText>
      </w:r>
      <w:r w:rsidR="00B41EBB" w:rsidRPr="00B70EA2">
        <w:rPr>
          <w:lang w:val="ru-RU"/>
          <w:rPrChange w:id="76" w:author="root" w:date="2022-05-29T21:50:00Z">
            <w:rPr/>
          </w:rPrChange>
        </w:rPr>
        <w:instrText>_</w:instrText>
      </w:r>
      <w:r w:rsidR="00B41EBB">
        <w:instrText>atak</w:instrText>
      </w:r>
      <w:r w:rsidR="00B41EBB" w:rsidRPr="00B70EA2">
        <w:rPr>
          <w:lang w:val="ru-RU"/>
          <w:rPrChange w:id="77" w:author="root" w:date="2022-05-29T21:50:00Z">
            <w:rPr/>
          </w:rPrChange>
        </w:rPr>
        <w:instrText>_</w:instrText>
      </w:r>
      <w:r w:rsidR="00B41EBB">
        <w:instrText>i</w:instrText>
      </w:r>
      <w:r w:rsidR="00B41EBB" w:rsidRPr="00B70EA2">
        <w:rPr>
          <w:lang w:val="ru-RU"/>
          <w:rPrChange w:id="78" w:author="root" w:date="2022-05-29T21:50:00Z">
            <w:rPr/>
          </w:rPrChange>
        </w:rPr>
        <w:instrText>_</w:instrText>
      </w:r>
      <w:r w:rsidR="00B41EBB">
        <w:instrText>sposoby</w:instrText>
      </w:r>
      <w:r w:rsidR="00B41EBB" w:rsidRPr="00B70EA2">
        <w:rPr>
          <w:lang w:val="ru-RU"/>
          <w:rPrChange w:id="79" w:author="root" w:date="2022-05-29T21:50:00Z">
            <w:rPr/>
          </w:rPrChange>
        </w:rPr>
        <w:instrText>_</w:instrText>
      </w:r>
      <w:r w:rsidR="00B41EBB">
        <w:instrText>borjby</w:instrText>
      </w:r>
      <w:r w:rsidR="00B41EBB" w:rsidRPr="00B70EA2">
        <w:rPr>
          <w:lang w:val="ru-RU"/>
          <w:rPrChange w:id="80" w:author="root" w:date="2022-05-29T21:50:00Z">
            <w:rPr/>
          </w:rPrChange>
        </w:rPr>
        <w:instrText>_</w:instrText>
      </w:r>
      <w:r w:rsidR="00B41EBB">
        <w:instrText>s</w:instrText>
      </w:r>
      <w:r w:rsidR="00B41EBB" w:rsidRPr="00B70EA2">
        <w:rPr>
          <w:lang w:val="ru-RU"/>
          <w:rPrChange w:id="81" w:author="root" w:date="2022-05-29T21:50:00Z">
            <w:rPr/>
          </w:rPrChange>
        </w:rPr>
        <w:instrText>_</w:instrText>
      </w:r>
      <w:r w:rsidR="00B41EBB">
        <w:instrText>nimi</w:instrText>
      </w:r>
      <w:r w:rsidR="00B41EBB" w:rsidRPr="00B70EA2">
        <w:rPr>
          <w:lang w:val="ru-RU"/>
          <w:rPrChange w:id="82" w:author="root" w:date="2022-05-29T21:50:00Z">
            <w:rPr/>
          </w:rPrChange>
        </w:rPr>
        <w:instrText xml:space="preserve">/" </w:instrText>
      </w:r>
      <w:r w:rsidR="00B41EBB">
        <w:fldChar w:fldCharType="separate"/>
      </w:r>
      <w:r w:rsidRPr="00BE1718">
        <w:rPr>
          <w:rStyle w:val="a8"/>
          <w:bCs/>
          <w:sz w:val="28"/>
        </w:rPr>
        <w:t>https</w:t>
      </w:r>
      <w:r w:rsidRPr="00F22D97">
        <w:rPr>
          <w:rStyle w:val="a8"/>
          <w:bCs/>
          <w:sz w:val="28"/>
          <w:lang w:val="ru-RU"/>
        </w:rPr>
        <w:t>://</w:t>
      </w:r>
      <w:r w:rsidRPr="00BE1718">
        <w:rPr>
          <w:rStyle w:val="a8"/>
          <w:bCs/>
          <w:sz w:val="28"/>
        </w:rPr>
        <w:t>www</w:t>
      </w:r>
      <w:r w:rsidRPr="00F22D97">
        <w:rPr>
          <w:rStyle w:val="a8"/>
          <w:bCs/>
          <w:sz w:val="28"/>
          <w:lang w:val="ru-RU"/>
        </w:rPr>
        <w:t>.</w:t>
      </w:r>
      <w:r w:rsidRPr="00BE1718">
        <w:rPr>
          <w:rStyle w:val="a8"/>
          <w:bCs/>
          <w:sz w:val="28"/>
        </w:rPr>
        <w:t>smart</w:t>
      </w:r>
      <w:r w:rsidRPr="00F22D97">
        <w:rPr>
          <w:rStyle w:val="a8"/>
          <w:bCs/>
          <w:sz w:val="28"/>
          <w:lang w:val="ru-RU"/>
        </w:rPr>
        <w:t>-</w:t>
      </w:r>
      <w:r w:rsidRPr="00BE1718">
        <w:rPr>
          <w:rStyle w:val="a8"/>
          <w:bCs/>
          <w:sz w:val="28"/>
        </w:rPr>
        <w:t>soft</w:t>
      </w:r>
      <w:r w:rsidRPr="00F22D97">
        <w:rPr>
          <w:rStyle w:val="a8"/>
          <w:bCs/>
          <w:sz w:val="28"/>
          <w:lang w:val="ru-RU"/>
        </w:rPr>
        <w:t>.</w:t>
      </w:r>
      <w:r w:rsidRPr="00BE1718">
        <w:rPr>
          <w:rStyle w:val="a8"/>
          <w:bCs/>
          <w:sz w:val="28"/>
        </w:rPr>
        <w:t>ru</w:t>
      </w:r>
      <w:r w:rsidRPr="00F22D97">
        <w:rPr>
          <w:rStyle w:val="a8"/>
          <w:bCs/>
          <w:sz w:val="28"/>
          <w:lang w:val="ru-RU"/>
        </w:rPr>
        <w:t>/</w:t>
      </w:r>
      <w:r w:rsidRPr="00BE1718">
        <w:rPr>
          <w:rStyle w:val="a8"/>
          <w:bCs/>
          <w:sz w:val="28"/>
        </w:rPr>
        <w:t>blog</w:t>
      </w:r>
      <w:r w:rsidRPr="00F22D97">
        <w:rPr>
          <w:rStyle w:val="a8"/>
          <w:bCs/>
          <w:sz w:val="28"/>
          <w:lang w:val="ru-RU"/>
        </w:rPr>
        <w:t>/</w:t>
      </w:r>
      <w:r w:rsidRPr="00BE1718">
        <w:rPr>
          <w:rStyle w:val="a8"/>
          <w:bCs/>
          <w:sz w:val="28"/>
        </w:rPr>
        <w:t>tipy</w:t>
      </w:r>
      <w:r w:rsidRPr="00F22D97">
        <w:rPr>
          <w:rStyle w:val="a8"/>
          <w:bCs/>
          <w:sz w:val="28"/>
          <w:lang w:val="ru-RU"/>
        </w:rPr>
        <w:t>_</w:t>
      </w:r>
      <w:r w:rsidRPr="00BE1718">
        <w:rPr>
          <w:rStyle w:val="a8"/>
          <w:bCs/>
          <w:sz w:val="28"/>
        </w:rPr>
        <w:t>setevyh</w:t>
      </w:r>
      <w:r w:rsidRPr="00F22D97">
        <w:rPr>
          <w:rStyle w:val="a8"/>
          <w:bCs/>
          <w:sz w:val="28"/>
          <w:lang w:val="ru-RU"/>
        </w:rPr>
        <w:t>_</w:t>
      </w:r>
      <w:r w:rsidRPr="00BE1718">
        <w:rPr>
          <w:rStyle w:val="a8"/>
          <w:bCs/>
          <w:sz w:val="28"/>
        </w:rPr>
        <w:t>atak</w:t>
      </w:r>
      <w:r w:rsidRPr="00F22D97">
        <w:rPr>
          <w:rStyle w:val="a8"/>
          <w:bCs/>
          <w:sz w:val="28"/>
          <w:lang w:val="ru-RU"/>
        </w:rPr>
        <w:t>_</w:t>
      </w:r>
      <w:r w:rsidRPr="00BE1718">
        <w:rPr>
          <w:rStyle w:val="a8"/>
          <w:bCs/>
          <w:sz w:val="28"/>
        </w:rPr>
        <w:t>i</w:t>
      </w:r>
      <w:r w:rsidRPr="00F22D97">
        <w:rPr>
          <w:rStyle w:val="a8"/>
          <w:bCs/>
          <w:sz w:val="28"/>
          <w:lang w:val="ru-RU"/>
        </w:rPr>
        <w:t>_</w:t>
      </w:r>
      <w:r w:rsidRPr="00BE1718">
        <w:rPr>
          <w:rStyle w:val="a8"/>
          <w:bCs/>
          <w:sz w:val="28"/>
        </w:rPr>
        <w:t>sposoby</w:t>
      </w:r>
      <w:r w:rsidRPr="00F22D97">
        <w:rPr>
          <w:rStyle w:val="a8"/>
          <w:bCs/>
          <w:sz w:val="28"/>
          <w:lang w:val="ru-RU"/>
        </w:rPr>
        <w:t>_</w:t>
      </w:r>
      <w:r w:rsidRPr="00BE1718">
        <w:rPr>
          <w:rStyle w:val="a8"/>
          <w:bCs/>
          <w:sz w:val="28"/>
        </w:rPr>
        <w:t>borjby</w:t>
      </w:r>
      <w:r w:rsidRPr="00F22D97">
        <w:rPr>
          <w:rStyle w:val="a8"/>
          <w:bCs/>
          <w:sz w:val="28"/>
          <w:lang w:val="ru-RU"/>
        </w:rPr>
        <w:t>_</w:t>
      </w:r>
      <w:r w:rsidRPr="00BE1718">
        <w:rPr>
          <w:rStyle w:val="a8"/>
          <w:bCs/>
          <w:sz w:val="28"/>
        </w:rPr>
        <w:t>s</w:t>
      </w:r>
      <w:r w:rsidRPr="00F22D97">
        <w:rPr>
          <w:rStyle w:val="a8"/>
          <w:bCs/>
          <w:sz w:val="28"/>
          <w:lang w:val="ru-RU"/>
        </w:rPr>
        <w:t>_</w:t>
      </w:r>
      <w:r w:rsidRPr="00BE1718">
        <w:rPr>
          <w:rStyle w:val="a8"/>
          <w:bCs/>
          <w:sz w:val="28"/>
        </w:rPr>
        <w:t>nimi</w:t>
      </w:r>
      <w:r w:rsidRPr="00F22D97">
        <w:rPr>
          <w:rStyle w:val="a8"/>
          <w:bCs/>
          <w:sz w:val="28"/>
          <w:lang w:val="ru-RU"/>
        </w:rPr>
        <w:t>/</w:t>
      </w:r>
      <w:r w:rsidR="00B41EBB">
        <w:rPr>
          <w:rStyle w:val="a8"/>
          <w:bCs/>
          <w:sz w:val="28"/>
          <w:lang w:val="ru-RU"/>
        </w:rPr>
        <w:fldChar w:fldCharType="end"/>
      </w:r>
    </w:p>
    <w:p w14:paraId="33E9946A"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Атака на </w:t>
      </w:r>
      <w:r w:rsidRPr="00545E53">
        <w:rPr>
          <w:bCs/>
          <w:sz w:val="28"/>
          <w:szCs w:val="28"/>
        </w:rPr>
        <w:t>Interne</w:t>
      </w:r>
      <w:r>
        <w:rPr>
          <w:bCs/>
          <w:sz w:val="28"/>
          <w:szCs w:val="28"/>
        </w:rPr>
        <w:t>t</w:t>
      </w:r>
      <w:r w:rsidRPr="00F22D97">
        <w:rPr>
          <w:bCs/>
          <w:sz w:val="28"/>
          <w:szCs w:val="28"/>
          <w:lang w:val="ru-RU"/>
        </w:rPr>
        <w:t xml:space="preserve"> [Электронный ресурс]. – Режим доступа: </w:t>
      </w:r>
      <w:r w:rsidRPr="00545E53">
        <w:rPr>
          <w:bCs/>
          <w:sz w:val="28"/>
          <w:szCs w:val="28"/>
        </w:rPr>
        <w:t>https</w:t>
      </w:r>
      <w:r w:rsidRPr="00F22D97">
        <w:rPr>
          <w:bCs/>
          <w:sz w:val="28"/>
          <w:szCs w:val="28"/>
          <w:lang w:val="ru-RU"/>
        </w:rPr>
        <w:t>://</w:t>
      </w:r>
      <w:r w:rsidRPr="00545E53">
        <w:rPr>
          <w:bCs/>
          <w:sz w:val="28"/>
          <w:szCs w:val="28"/>
        </w:rPr>
        <w:t>it</w:t>
      </w:r>
      <w:r w:rsidRPr="00F22D97">
        <w:rPr>
          <w:bCs/>
          <w:sz w:val="28"/>
          <w:szCs w:val="28"/>
          <w:lang w:val="ru-RU"/>
        </w:rPr>
        <w:t>.</w:t>
      </w:r>
      <w:r w:rsidRPr="00545E53">
        <w:rPr>
          <w:bCs/>
          <w:sz w:val="28"/>
          <w:szCs w:val="28"/>
        </w:rPr>
        <w:t>wikireading</w:t>
      </w:r>
      <w:r w:rsidRPr="00F22D97">
        <w:rPr>
          <w:bCs/>
          <w:sz w:val="28"/>
          <w:szCs w:val="28"/>
          <w:lang w:val="ru-RU"/>
        </w:rPr>
        <w:t>.</w:t>
      </w:r>
      <w:r w:rsidRPr="00545E53">
        <w:rPr>
          <w:bCs/>
          <w:sz w:val="28"/>
          <w:szCs w:val="28"/>
        </w:rPr>
        <w:t>ru</w:t>
      </w:r>
      <w:r w:rsidRPr="00F22D97">
        <w:rPr>
          <w:bCs/>
          <w:sz w:val="28"/>
          <w:szCs w:val="28"/>
          <w:lang w:val="ru-RU"/>
        </w:rPr>
        <w:t>/6317</w:t>
      </w:r>
    </w:p>
    <w:p w14:paraId="22EF79AE"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Что такое стек </w:t>
      </w:r>
      <w:r w:rsidRPr="00DA1FC7">
        <w:rPr>
          <w:bCs/>
          <w:sz w:val="28"/>
          <w:szCs w:val="28"/>
        </w:rPr>
        <w:t>ELK</w:t>
      </w:r>
      <w:r w:rsidRPr="00F22D97">
        <w:rPr>
          <w:bCs/>
          <w:sz w:val="28"/>
          <w:szCs w:val="28"/>
          <w:lang w:val="ru-RU"/>
        </w:rPr>
        <w:t xml:space="preserve"> [Электронный ресурс]. – Режим доступа: </w:t>
      </w:r>
      <w:r w:rsidR="00B41EBB">
        <w:fldChar w:fldCharType="begin"/>
      </w:r>
      <w:r w:rsidR="00B41EBB" w:rsidRPr="00B70EA2">
        <w:rPr>
          <w:lang w:val="ru-RU"/>
          <w:rPrChange w:id="83" w:author="root" w:date="2022-05-29T21:50:00Z">
            <w:rPr/>
          </w:rPrChange>
        </w:rPr>
        <w:instrText xml:space="preserve"> </w:instrText>
      </w:r>
      <w:r w:rsidR="00B41EBB">
        <w:instrText>HYPERLINK</w:instrText>
      </w:r>
      <w:r w:rsidR="00B41EBB" w:rsidRPr="00B70EA2">
        <w:rPr>
          <w:lang w:val="ru-RU"/>
          <w:rPrChange w:id="84" w:author="root" w:date="2022-05-29T21:50:00Z">
            <w:rPr/>
          </w:rPrChange>
        </w:rPr>
        <w:instrText xml:space="preserve"> "</w:instrText>
      </w:r>
      <w:r w:rsidR="00B41EBB">
        <w:instrText>https</w:instrText>
      </w:r>
      <w:r w:rsidR="00B41EBB" w:rsidRPr="00B70EA2">
        <w:rPr>
          <w:lang w:val="ru-RU"/>
          <w:rPrChange w:id="85" w:author="root" w:date="2022-05-29T21:50:00Z">
            <w:rPr/>
          </w:rPrChange>
        </w:rPr>
        <w:instrText>://</w:instrText>
      </w:r>
      <w:r w:rsidR="00B41EBB">
        <w:instrText>gitinsky</w:instrText>
      </w:r>
      <w:r w:rsidR="00B41EBB" w:rsidRPr="00B70EA2">
        <w:rPr>
          <w:lang w:val="ru-RU"/>
          <w:rPrChange w:id="86" w:author="root" w:date="2022-05-29T21:50:00Z">
            <w:rPr/>
          </w:rPrChange>
        </w:rPr>
        <w:instrText>.</w:instrText>
      </w:r>
      <w:r w:rsidR="00B41EBB">
        <w:instrText>com</w:instrText>
      </w:r>
      <w:r w:rsidR="00B41EBB" w:rsidRPr="00B70EA2">
        <w:rPr>
          <w:lang w:val="ru-RU"/>
          <w:rPrChange w:id="87" w:author="root" w:date="2022-05-29T21:50:00Z">
            <w:rPr/>
          </w:rPrChange>
        </w:rPr>
        <w:instrText>/</w:instrText>
      </w:r>
      <w:r w:rsidR="00B41EBB">
        <w:instrText>elkstack</w:instrText>
      </w:r>
      <w:r w:rsidR="00B41EBB" w:rsidRPr="00B70EA2">
        <w:rPr>
          <w:lang w:val="ru-RU"/>
          <w:rPrChange w:id="88" w:author="root" w:date="2022-05-29T21:50:00Z">
            <w:rPr/>
          </w:rPrChange>
        </w:rPr>
        <w:instrText xml:space="preserve">"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gitinsky</w:t>
      </w:r>
      <w:r w:rsidRPr="00F22D97">
        <w:rPr>
          <w:rStyle w:val="a8"/>
          <w:bCs/>
          <w:sz w:val="28"/>
          <w:lang w:val="ru-RU"/>
        </w:rPr>
        <w:t>.</w:t>
      </w:r>
      <w:r w:rsidRPr="00070A56">
        <w:rPr>
          <w:rStyle w:val="a8"/>
          <w:bCs/>
          <w:sz w:val="28"/>
        </w:rPr>
        <w:t>com</w:t>
      </w:r>
      <w:r w:rsidRPr="00F22D97">
        <w:rPr>
          <w:rStyle w:val="a8"/>
          <w:bCs/>
          <w:sz w:val="28"/>
          <w:lang w:val="ru-RU"/>
        </w:rPr>
        <w:t>/</w:t>
      </w:r>
      <w:r w:rsidRPr="00070A56">
        <w:rPr>
          <w:rStyle w:val="a8"/>
          <w:bCs/>
          <w:sz w:val="28"/>
        </w:rPr>
        <w:t>elkstack</w:t>
      </w:r>
      <w:r w:rsidR="00B41EBB">
        <w:rPr>
          <w:rStyle w:val="a8"/>
          <w:bCs/>
          <w:sz w:val="28"/>
        </w:rPr>
        <w:fldChar w:fldCharType="end"/>
      </w:r>
    </w:p>
    <w:p w14:paraId="581BD383"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Установка стека </w:t>
      </w:r>
      <w:r w:rsidRPr="00DA1FC7">
        <w:rPr>
          <w:bCs/>
          <w:sz w:val="28"/>
          <w:szCs w:val="28"/>
        </w:rPr>
        <w:t>ELK</w:t>
      </w:r>
      <w:r w:rsidRPr="00F22D97">
        <w:rPr>
          <w:bCs/>
          <w:sz w:val="28"/>
          <w:szCs w:val="28"/>
          <w:lang w:val="ru-RU"/>
        </w:rPr>
        <w:t xml:space="preserve"> на операционную систему </w:t>
      </w:r>
      <w:r w:rsidRPr="00DA1FC7">
        <w:rPr>
          <w:bCs/>
          <w:sz w:val="28"/>
          <w:szCs w:val="28"/>
        </w:rPr>
        <w:t>Ubuntu</w:t>
      </w:r>
      <w:r w:rsidRPr="00F22D97">
        <w:rPr>
          <w:bCs/>
          <w:sz w:val="28"/>
          <w:szCs w:val="28"/>
          <w:lang w:val="ru-RU"/>
        </w:rPr>
        <w:t xml:space="preserve"> 18.04 [Электронный ресурс]. – Режим доступа: </w:t>
      </w:r>
      <w:r w:rsidR="00B41EBB">
        <w:fldChar w:fldCharType="begin"/>
      </w:r>
      <w:r w:rsidR="00B41EBB" w:rsidRPr="00B70EA2">
        <w:rPr>
          <w:lang w:val="ru-RU"/>
          <w:rPrChange w:id="89" w:author="root" w:date="2022-05-29T21:50:00Z">
            <w:rPr/>
          </w:rPrChange>
        </w:rPr>
        <w:instrText xml:space="preserve"> </w:instrText>
      </w:r>
      <w:r w:rsidR="00B41EBB">
        <w:instrText>HYPERLINK</w:instrText>
      </w:r>
      <w:r w:rsidR="00B41EBB" w:rsidRPr="00B70EA2">
        <w:rPr>
          <w:lang w:val="ru-RU"/>
          <w:rPrChange w:id="90" w:author="root" w:date="2022-05-29T21:50:00Z">
            <w:rPr/>
          </w:rPrChange>
        </w:rPr>
        <w:instrText xml:space="preserve"> "</w:instrText>
      </w:r>
      <w:r w:rsidR="00B41EBB">
        <w:instrText>https</w:instrText>
      </w:r>
      <w:r w:rsidR="00B41EBB" w:rsidRPr="00B70EA2">
        <w:rPr>
          <w:lang w:val="ru-RU"/>
          <w:rPrChange w:id="91" w:author="root" w:date="2022-05-29T21:50:00Z">
            <w:rPr/>
          </w:rPrChange>
        </w:rPr>
        <w:instrText>://</w:instrText>
      </w:r>
      <w:r w:rsidR="00B41EBB">
        <w:instrText>mcs</w:instrText>
      </w:r>
      <w:r w:rsidR="00B41EBB" w:rsidRPr="00B70EA2">
        <w:rPr>
          <w:lang w:val="ru-RU"/>
          <w:rPrChange w:id="92" w:author="root" w:date="2022-05-29T21:50:00Z">
            <w:rPr/>
          </w:rPrChange>
        </w:rPr>
        <w:instrText>.</w:instrText>
      </w:r>
      <w:r w:rsidR="00B41EBB">
        <w:instrText>mail</w:instrText>
      </w:r>
      <w:r w:rsidR="00B41EBB" w:rsidRPr="00B70EA2">
        <w:rPr>
          <w:lang w:val="ru-RU"/>
          <w:rPrChange w:id="93" w:author="root" w:date="2022-05-29T21:50:00Z">
            <w:rPr/>
          </w:rPrChange>
        </w:rPr>
        <w:instrText>.</w:instrText>
      </w:r>
      <w:r w:rsidR="00B41EBB">
        <w:instrText>ru</w:instrText>
      </w:r>
      <w:r w:rsidR="00B41EBB" w:rsidRPr="00B70EA2">
        <w:rPr>
          <w:lang w:val="ru-RU"/>
          <w:rPrChange w:id="94" w:author="root" w:date="2022-05-29T21:50:00Z">
            <w:rPr/>
          </w:rPrChange>
        </w:rPr>
        <w:instrText>/</w:instrText>
      </w:r>
      <w:r w:rsidR="00B41EBB">
        <w:instrText>docs</w:instrText>
      </w:r>
      <w:r w:rsidR="00B41EBB" w:rsidRPr="00B70EA2">
        <w:rPr>
          <w:lang w:val="ru-RU"/>
          <w:rPrChange w:id="95" w:author="root" w:date="2022-05-29T21:50:00Z">
            <w:rPr/>
          </w:rPrChange>
        </w:rPr>
        <w:instrText>/</w:instrText>
      </w:r>
      <w:r w:rsidR="00B41EBB">
        <w:instrText>addit</w:instrText>
      </w:r>
      <w:r w:rsidR="00B41EBB">
        <w:instrText>ionals</w:instrText>
      </w:r>
      <w:r w:rsidR="00B41EBB" w:rsidRPr="00B70EA2">
        <w:rPr>
          <w:lang w:val="ru-RU"/>
          <w:rPrChange w:id="96" w:author="root" w:date="2022-05-29T21:50:00Z">
            <w:rPr/>
          </w:rPrChange>
        </w:rPr>
        <w:instrText>/</w:instrText>
      </w:r>
      <w:r w:rsidR="00B41EBB">
        <w:instrText>cases</w:instrText>
      </w:r>
      <w:r w:rsidR="00B41EBB" w:rsidRPr="00B70EA2">
        <w:rPr>
          <w:lang w:val="ru-RU"/>
          <w:rPrChange w:id="97" w:author="root" w:date="2022-05-29T21:50:00Z">
            <w:rPr/>
          </w:rPrChange>
        </w:rPr>
        <w:instrText>/</w:instrText>
      </w:r>
      <w:r w:rsidR="00B41EBB">
        <w:instrText>cases</w:instrText>
      </w:r>
      <w:r w:rsidR="00B41EBB" w:rsidRPr="00B70EA2">
        <w:rPr>
          <w:lang w:val="ru-RU"/>
          <w:rPrChange w:id="98" w:author="root" w:date="2022-05-29T21:50:00Z">
            <w:rPr/>
          </w:rPrChange>
        </w:rPr>
        <w:instrText>-</w:instrText>
      </w:r>
      <w:r w:rsidR="00B41EBB">
        <w:instrText>elk</w:instrText>
      </w:r>
      <w:r w:rsidR="00B41EBB" w:rsidRPr="00B70EA2">
        <w:rPr>
          <w:lang w:val="ru-RU"/>
          <w:rPrChange w:id="99" w:author="root" w:date="2022-05-29T21:50:00Z">
            <w:rPr/>
          </w:rPrChange>
        </w:rPr>
        <w:instrText>/</w:instrText>
      </w:r>
      <w:r w:rsidR="00B41EBB">
        <w:instrText>elk</w:instrText>
      </w:r>
      <w:r w:rsidR="00B41EBB" w:rsidRPr="00B70EA2">
        <w:rPr>
          <w:lang w:val="ru-RU"/>
          <w:rPrChange w:id="100" w:author="root" w:date="2022-05-29T21:50:00Z">
            <w:rPr/>
          </w:rPrChange>
        </w:rPr>
        <w:instrText>-</w:instrText>
      </w:r>
      <w:r w:rsidR="00B41EBB">
        <w:instrText>u</w:instrText>
      </w:r>
      <w:r w:rsidR="00B41EBB" w:rsidRPr="00B70EA2">
        <w:rPr>
          <w:lang w:val="ru-RU"/>
          <w:rPrChange w:id="101" w:author="root" w:date="2022-05-29T21:50:00Z">
            <w:rPr/>
          </w:rPrChange>
        </w:rPr>
        <w:instrText xml:space="preserve">18"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mcs</w:t>
      </w:r>
      <w:r w:rsidRPr="00F22D97">
        <w:rPr>
          <w:rStyle w:val="a8"/>
          <w:bCs/>
          <w:sz w:val="28"/>
          <w:lang w:val="ru-RU"/>
        </w:rPr>
        <w:t>.</w:t>
      </w:r>
      <w:r w:rsidRPr="00070A56">
        <w:rPr>
          <w:rStyle w:val="a8"/>
          <w:bCs/>
          <w:sz w:val="28"/>
        </w:rPr>
        <w:t>mail</w:t>
      </w:r>
      <w:r w:rsidRPr="00F22D97">
        <w:rPr>
          <w:rStyle w:val="a8"/>
          <w:bCs/>
          <w:sz w:val="28"/>
          <w:lang w:val="ru-RU"/>
        </w:rPr>
        <w:t>.</w:t>
      </w:r>
      <w:r w:rsidRPr="00070A56">
        <w:rPr>
          <w:rStyle w:val="a8"/>
          <w:bCs/>
          <w:sz w:val="28"/>
        </w:rPr>
        <w:t>ru</w:t>
      </w:r>
      <w:r w:rsidRPr="00F22D97">
        <w:rPr>
          <w:rStyle w:val="a8"/>
          <w:bCs/>
          <w:sz w:val="28"/>
          <w:lang w:val="ru-RU"/>
        </w:rPr>
        <w:t>/</w:t>
      </w:r>
      <w:r w:rsidRPr="00070A56">
        <w:rPr>
          <w:rStyle w:val="a8"/>
          <w:bCs/>
          <w:sz w:val="28"/>
        </w:rPr>
        <w:t>docs</w:t>
      </w:r>
      <w:r w:rsidRPr="00F22D97">
        <w:rPr>
          <w:rStyle w:val="a8"/>
          <w:bCs/>
          <w:sz w:val="28"/>
          <w:lang w:val="ru-RU"/>
        </w:rPr>
        <w:t>/</w:t>
      </w:r>
      <w:r w:rsidRPr="00070A56">
        <w:rPr>
          <w:rStyle w:val="a8"/>
          <w:bCs/>
          <w:sz w:val="28"/>
        </w:rPr>
        <w:t>additionals</w:t>
      </w:r>
      <w:r w:rsidRPr="00F22D97">
        <w:rPr>
          <w:rStyle w:val="a8"/>
          <w:bCs/>
          <w:sz w:val="28"/>
          <w:lang w:val="ru-RU"/>
        </w:rPr>
        <w:t>/</w:t>
      </w:r>
      <w:r w:rsidRPr="00070A56">
        <w:rPr>
          <w:rStyle w:val="a8"/>
          <w:bCs/>
          <w:sz w:val="28"/>
        </w:rPr>
        <w:t>cases</w:t>
      </w:r>
      <w:r w:rsidRPr="00F22D97">
        <w:rPr>
          <w:rStyle w:val="a8"/>
          <w:bCs/>
          <w:sz w:val="28"/>
          <w:lang w:val="ru-RU"/>
        </w:rPr>
        <w:t>/</w:t>
      </w:r>
      <w:r w:rsidRPr="00070A56">
        <w:rPr>
          <w:rStyle w:val="a8"/>
          <w:bCs/>
          <w:sz w:val="28"/>
        </w:rPr>
        <w:t>cases</w:t>
      </w:r>
      <w:r w:rsidRPr="00F22D97">
        <w:rPr>
          <w:rStyle w:val="a8"/>
          <w:bCs/>
          <w:sz w:val="28"/>
          <w:lang w:val="ru-RU"/>
        </w:rPr>
        <w:t>-</w:t>
      </w:r>
      <w:r w:rsidRPr="00070A56">
        <w:rPr>
          <w:rStyle w:val="a8"/>
          <w:bCs/>
          <w:sz w:val="28"/>
        </w:rPr>
        <w:t>elk</w:t>
      </w:r>
      <w:r w:rsidRPr="00F22D97">
        <w:rPr>
          <w:rStyle w:val="a8"/>
          <w:bCs/>
          <w:sz w:val="28"/>
          <w:lang w:val="ru-RU"/>
        </w:rPr>
        <w:t>/</w:t>
      </w:r>
      <w:r w:rsidRPr="00070A56">
        <w:rPr>
          <w:rStyle w:val="a8"/>
          <w:bCs/>
          <w:sz w:val="28"/>
        </w:rPr>
        <w:t>elk</w:t>
      </w:r>
      <w:r w:rsidRPr="00F22D97">
        <w:rPr>
          <w:rStyle w:val="a8"/>
          <w:bCs/>
          <w:sz w:val="28"/>
          <w:lang w:val="ru-RU"/>
        </w:rPr>
        <w:t>-</w:t>
      </w:r>
      <w:r w:rsidRPr="00070A56">
        <w:rPr>
          <w:rStyle w:val="a8"/>
          <w:bCs/>
          <w:sz w:val="28"/>
        </w:rPr>
        <w:t>u</w:t>
      </w:r>
      <w:r w:rsidRPr="00F22D97">
        <w:rPr>
          <w:rStyle w:val="a8"/>
          <w:bCs/>
          <w:sz w:val="28"/>
          <w:lang w:val="ru-RU"/>
        </w:rPr>
        <w:t>18</w:t>
      </w:r>
      <w:r w:rsidR="00B41EBB">
        <w:rPr>
          <w:rStyle w:val="a8"/>
          <w:bCs/>
          <w:sz w:val="28"/>
          <w:lang w:val="ru-RU"/>
        </w:rPr>
        <w:fldChar w:fldCharType="end"/>
      </w:r>
    </w:p>
    <w:p w14:paraId="3E8E377C"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Технологии обнаружения компьютерных атак [Электронный ресурс]. – Режим доступа: </w:t>
      </w:r>
      <w:r w:rsidR="00B41EBB">
        <w:fldChar w:fldCharType="begin"/>
      </w:r>
      <w:r w:rsidR="00B41EBB" w:rsidRPr="00B70EA2">
        <w:rPr>
          <w:lang w:val="ru-RU"/>
          <w:rPrChange w:id="102" w:author="root" w:date="2022-05-29T21:50:00Z">
            <w:rPr/>
          </w:rPrChange>
        </w:rPr>
        <w:instrText xml:space="preserve"> </w:instrText>
      </w:r>
      <w:r w:rsidR="00B41EBB">
        <w:instrText>HYPERLINK</w:instrText>
      </w:r>
      <w:r w:rsidR="00B41EBB" w:rsidRPr="00B70EA2">
        <w:rPr>
          <w:lang w:val="ru-RU"/>
          <w:rPrChange w:id="103" w:author="root" w:date="2022-05-29T21:50:00Z">
            <w:rPr/>
          </w:rPrChange>
        </w:rPr>
        <w:instrText xml:space="preserve"> "</w:instrText>
      </w:r>
      <w:r w:rsidR="00B41EBB">
        <w:instrText>https</w:instrText>
      </w:r>
      <w:r w:rsidR="00B41EBB" w:rsidRPr="00B70EA2">
        <w:rPr>
          <w:lang w:val="ru-RU"/>
          <w:rPrChange w:id="104" w:author="root" w:date="2022-05-29T21:50:00Z">
            <w:rPr/>
          </w:rPrChange>
        </w:rPr>
        <w:instrText>://</w:instrText>
      </w:r>
      <w:r w:rsidR="00B41EBB">
        <w:instrText>safe</w:instrText>
      </w:r>
      <w:r w:rsidR="00B41EBB" w:rsidRPr="00B70EA2">
        <w:rPr>
          <w:lang w:val="ru-RU"/>
          <w:rPrChange w:id="105" w:author="root" w:date="2022-05-29T21:50:00Z">
            <w:rPr/>
          </w:rPrChange>
        </w:rPr>
        <w:instrText>-</w:instrText>
      </w:r>
      <w:r w:rsidR="00B41EBB">
        <w:instrText>surf</w:instrText>
      </w:r>
      <w:r w:rsidR="00B41EBB" w:rsidRPr="00B70EA2">
        <w:rPr>
          <w:lang w:val="ru-RU"/>
          <w:rPrChange w:id="106" w:author="root" w:date="2022-05-29T21:50:00Z">
            <w:rPr/>
          </w:rPrChange>
        </w:rPr>
        <w:instrText>.</w:instrText>
      </w:r>
      <w:r w:rsidR="00B41EBB">
        <w:instrText>ru</w:instrText>
      </w:r>
      <w:r w:rsidR="00B41EBB" w:rsidRPr="00B70EA2">
        <w:rPr>
          <w:lang w:val="ru-RU"/>
          <w:rPrChange w:id="107" w:author="root" w:date="2022-05-29T21:50:00Z">
            <w:rPr/>
          </w:rPrChange>
        </w:rPr>
        <w:instrText>/</w:instrText>
      </w:r>
      <w:r w:rsidR="00B41EBB">
        <w:instrText>specialists</w:instrText>
      </w:r>
      <w:r w:rsidR="00B41EBB" w:rsidRPr="00B70EA2">
        <w:rPr>
          <w:lang w:val="ru-RU"/>
          <w:rPrChange w:id="108" w:author="root" w:date="2022-05-29T21:50:00Z">
            <w:rPr/>
          </w:rPrChange>
        </w:rPr>
        <w:instrText>/</w:instrText>
      </w:r>
      <w:r w:rsidR="00B41EBB">
        <w:instrText>article</w:instrText>
      </w:r>
      <w:r w:rsidR="00B41EBB" w:rsidRPr="00B70EA2">
        <w:rPr>
          <w:lang w:val="ru-RU"/>
          <w:rPrChange w:id="109" w:author="root" w:date="2022-05-29T21:50:00Z">
            <w:rPr/>
          </w:rPrChange>
        </w:rPr>
        <w:instrText xml:space="preserve">/5274/656701/"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safe</w:t>
      </w:r>
      <w:r w:rsidRPr="00F22D97">
        <w:rPr>
          <w:rStyle w:val="a8"/>
          <w:bCs/>
          <w:sz w:val="28"/>
          <w:lang w:val="ru-RU"/>
        </w:rPr>
        <w:t>-</w:t>
      </w:r>
      <w:r w:rsidRPr="00070A56">
        <w:rPr>
          <w:rStyle w:val="a8"/>
          <w:bCs/>
          <w:sz w:val="28"/>
        </w:rPr>
        <w:t>surf</w:t>
      </w:r>
      <w:r w:rsidRPr="00F22D97">
        <w:rPr>
          <w:rStyle w:val="a8"/>
          <w:bCs/>
          <w:sz w:val="28"/>
          <w:lang w:val="ru-RU"/>
        </w:rPr>
        <w:t>.</w:t>
      </w:r>
      <w:r w:rsidRPr="00070A56">
        <w:rPr>
          <w:rStyle w:val="a8"/>
          <w:bCs/>
          <w:sz w:val="28"/>
        </w:rPr>
        <w:t>ru</w:t>
      </w:r>
      <w:r w:rsidRPr="00F22D97">
        <w:rPr>
          <w:rStyle w:val="a8"/>
          <w:bCs/>
          <w:sz w:val="28"/>
          <w:lang w:val="ru-RU"/>
        </w:rPr>
        <w:t>/</w:t>
      </w:r>
      <w:r w:rsidRPr="00070A56">
        <w:rPr>
          <w:rStyle w:val="a8"/>
          <w:bCs/>
          <w:sz w:val="28"/>
        </w:rPr>
        <w:t>specialists</w:t>
      </w:r>
      <w:r w:rsidRPr="00F22D97">
        <w:rPr>
          <w:rStyle w:val="a8"/>
          <w:bCs/>
          <w:sz w:val="28"/>
          <w:lang w:val="ru-RU"/>
        </w:rPr>
        <w:t>/</w:t>
      </w:r>
      <w:r w:rsidRPr="00070A56">
        <w:rPr>
          <w:rStyle w:val="a8"/>
          <w:bCs/>
          <w:sz w:val="28"/>
        </w:rPr>
        <w:t>article</w:t>
      </w:r>
      <w:r w:rsidRPr="00F22D97">
        <w:rPr>
          <w:rStyle w:val="a8"/>
          <w:bCs/>
          <w:sz w:val="28"/>
          <w:lang w:val="ru-RU"/>
        </w:rPr>
        <w:t>/5274/656701/</w:t>
      </w:r>
      <w:r w:rsidR="00B41EBB">
        <w:rPr>
          <w:rStyle w:val="a8"/>
          <w:bCs/>
          <w:sz w:val="28"/>
          <w:lang w:val="ru-RU"/>
        </w:rPr>
        <w:fldChar w:fldCharType="end"/>
      </w:r>
    </w:p>
    <w:p w14:paraId="70F3634A"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Обзор методов и средств анализа сетевого трафика [Электронный ресурс]. – Режим доступа: </w:t>
      </w:r>
      <w:r w:rsidR="00B41EBB">
        <w:fldChar w:fldCharType="begin"/>
      </w:r>
      <w:r w:rsidR="00B41EBB" w:rsidRPr="00B70EA2">
        <w:rPr>
          <w:lang w:val="ru-RU"/>
          <w:rPrChange w:id="110" w:author="root" w:date="2022-05-29T21:50:00Z">
            <w:rPr/>
          </w:rPrChange>
        </w:rPr>
        <w:instrText xml:space="preserve"> </w:instrText>
      </w:r>
      <w:r w:rsidR="00B41EBB">
        <w:instrText>HYPERLINK</w:instrText>
      </w:r>
      <w:r w:rsidR="00B41EBB" w:rsidRPr="00B70EA2">
        <w:rPr>
          <w:lang w:val="ru-RU"/>
          <w:rPrChange w:id="111" w:author="root" w:date="2022-05-29T21:50:00Z">
            <w:rPr/>
          </w:rPrChange>
        </w:rPr>
        <w:instrText xml:space="preserve"> "</w:instrText>
      </w:r>
      <w:r w:rsidR="00B41EBB">
        <w:instrText>https</w:instrText>
      </w:r>
      <w:r w:rsidR="00B41EBB" w:rsidRPr="00B70EA2">
        <w:rPr>
          <w:lang w:val="ru-RU"/>
          <w:rPrChange w:id="112" w:author="root" w:date="2022-05-29T21:50:00Z">
            <w:rPr/>
          </w:rPrChange>
        </w:rPr>
        <w:instrText>://</w:instrText>
      </w:r>
      <w:r w:rsidR="00B41EBB">
        <w:instrText>www</w:instrText>
      </w:r>
      <w:r w:rsidR="00B41EBB" w:rsidRPr="00B70EA2">
        <w:rPr>
          <w:lang w:val="ru-RU"/>
          <w:rPrChange w:id="113" w:author="root" w:date="2022-05-29T21:50:00Z">
            <w:rPr/>
          </w:rPrChange>
        </w:rPr>
        <w:instrText>.</w:instrText>
      </w:r>
      <w:r w:rsidR="00B41EBB">
        <w:instrText>evkova</w:instrText>
      </w:r>
      <w:r w:rsidR="00B41EBB" w:rsidRPr="00B70EA2">
        <w:rPr>
          <w:lang w:val="ru-RU"/>
          <w:rPrChange w:id="114" w:author="root" w:date="2022-05-29T21:50:00Z">
            <w:rPr/>
          </w:rPrChange>
        </w:rPr>
        <w:instrText>.</w:instrText>
      </w:r>
      <w:r w:rsidR="00B41EBB">
        <w:instrText>org</w:instrText>
      </w:r>
      <w:r w:rsidR="00B41EBB" w:rsidRPr="00B70EA2">
        <w:rPr>
          <w:lang w:val="ru-RU"/>
          <w:rPrChange w:id="115" w:author="root" w:date="2022-05-29T21:50:00Z">
            <w:rPr/>
          </w:rPrChange>
        </w:rPr>
        <w:instrText>/</w:instrText>
      </w:r>
      <w:r w:rsidR="00B41EBB">
        <w:instrText>kursovye</w:instrText>
      </w:r>
      <w:r w:rsidR="00B41EBB" w:rsidRPr="00B70EA2">
        <w:rPr>
          <w:lang w:val="ru-RU"/>
          <w:rPrChange w:id="116" w:author="root" w:date="2022-05-29T21:50:00Z">
            <w:rPr/>
          </w:rPrChange>
        </w:rPr>
        <w:instrText>-</w:instrText>
      </w:r>
      <w:r w:rsidR="00B41EBB">
        <w:instrText>raboty</w:instrText>
      </w:r>
      <w:r w:rsidR="00B41EBB" w:rsidRPr="00B70EA2">
        <w:rPr>
          <w:lang w:val="ru-RU"/>
          <w:rPrChange w:id="117" w:author="root" w:date="2022-05-29T21:50:00Z">
            <w:rPr/>
          </w:rPrChange>
        </w:rPr>
        <w:instrText>/</w:instrText>
      </w:r>
      <w:r w:rsidR="00B41EBB">
        <w:instrText>obzor</w:instrText>
      </w:r>
      <w:r w:rsidR="00B41EBB" w:rsidRPr="00B70EA2">
        <w:rPr>
          <w:lang w:val="ru-RU"/>
          <w:rPrChange w:id="118" w:author="root" w:date="2022-05-29T21:50:00Z">
            <w:rPr/>
          </w:rPrChange>
        </w:rPr>
        <w:instrText>-</w:instrText>
      </w:r>
      <w:r w:rsidR="00B41EBB">
        <w:instrText>metodov</w:instrText>
      </w:r>
      <w:r w:rsidR="00B41EBB" w:rsidRPr="00B70EA2">
        <w:rPr>
          <w:lang w:val="ru-RU"/>
          <w:rPrChange w:id="119" w:author="root" w:date="2022-05-29T21:50:00Z">
            <w:rPr/>
          </w:rPrChange>
        </w:rPr>
        <w:instrText>-</w:instrText>
      </w:r>
      <w:r w:rsidR="00B41EBB">
        <w:instrText>i</w:instrText>
      </w:r>
      <w:r w:rsidR="00B41EBB" w:rsidRPr="00B70EA2">
        <w:rPr>
          <w:lang w:val="ru-RU"/>
          <w:rPrChange w:id="120" w:author="root" w:date="2022-05-29T21:50:00Z">
            <w:rPr/>
          </w:rPrChange>
        </w:rPr>
        <w:instrText>-</w:instrText>
      </w:r>
      <w:r w:rsidR="00B41EBB">
        <w:instrText>sredstv</w:instrText>
      </w:r>
      <w:r w:rsidR="00B41EBB" w:rsidRPr="00B70EA2">
        <w:rPr>
          <w:lang w:val="ru-RU"/>
          <w:rPrChange w:id="121" w:author="root" w:date="2022-05-29T21:50:00Z">
            <w:rPr/>
          </w:rPrChange>
        </w:rPr>
        <w:instrText>-</w:instrText>
      </w:r>
      <w:r w:rsidR="00B41EBB">
        <w:instrText>analiza</w:instrText>
      </w:r>
      <w:r w:rsidR="00B41EBB" w:rsidRPr="00B70EA2">
        <w:rPr>
          <w:lang w:val="ru-RU"/>
          <w:rPrChange w:id="122" w:author="root" w:date="2022-05-29T21:50:00Z">
            <w:rPr/>
          </w:rPrChange>
        </w:rPr>
        <w:instrText>-</w:instrText>
      </w:r>
      <w:r w:rsidR="00B41EBB">
        <w:instrText>setevogo</w:instrText>
      </w:r>
      <w:r w:rsidR="00B41EBB" w:rsidRPr="00B70EA2">
        <w:rPr>
          <w:lang w:val="ru-RU"/>
          <w:rPrChange w:id="123" w:author="root" w:date="2022-05-29T21:50:00Z">
            <w:rPr/>
          </w:rPrChange>
        </w:rPr>
        <w:instrText>-</w:instrText>
      </w:r>
      <w:r w:rsidR="00B41EBB">
        <w:instrText>trafika</w:instrText>
      </w:r>
      <w:r w:rsidR="00B41EBB" w:rsidRPr="00B70EA2">
        <w:rPr>
          <w:lang w:val="ru-RU"/>
          <w:rPrChange w:id="124" w:author="root" w:date="2022-05-29T21:50:00Z">
            <w:rPr/>
          </w:rPrChange>
        </w:rPr>
        <w:instrText xml:space="preserve">"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www</w:t>
      </w:r>
      <w:r w:rsidRPr="00F22D97">
        <w:rPr>
          <w:rStyle w:val="a8"/>
          <w:bCs/>
          <w:sz w:val="28"/>
          <w:lang w:val="ru-RU"/>
        </w:rPr>
        <w:t>.</w:t>
      </w:r>
      <w:r w:rsidRPr="00070A56">
        <w:rPr>
          <w:rStyle w:val="a8"/>
          <w:bCs/>
          <w:sz w:val="28"/>
        </w:rPr>
        <w:t>evkova</w:t>
      </w:r>
      <w:r w:rsidRPr="00F22D97">
        <w:rPr>
          <w:rStyle w:val="a8"/>
          <w:bCs/>
          <w:sz w:val="28"/>
          <w:lang w:val="ru-RU"/>
        </w:rPr>
        <w:t>.</w:t>
      </w:r>
      <w:r w:rsidRPr="00070A56">
        <w:rPr>
          <w:rStyle w:val="a8"/>
          <w:bCs/>
          <w:sz w:val="28"/>
        </w:rPr>
        <w:t>org</w:t>
      </w:r>
      <w:r w:rsidRPr="00F22D97">
        <w:rPr>
          <w:rStyle w:val="a8"/>
          <w:bCs/>
          <w:sz w:val="28"/>
          <w:lang w:val="ru-RU"/>
        </w:rPr>
        <w:t>/</w:t>
      </w:r>
      <w:r w:rsidRPr="00070A56">
        <w:rPr>
          <w:rStyle w:val="a8"/>
          <w:bCs/>
          <w:sz w:val="28"/>
        </w:rPr>
        <w:t>kursovye</w:t>
      </w:r>
      <w:r w:rsidRPr="00F22D97">
        <w:rPr>
          <w:rStyle w:val="a8"/>
          <w:bCs/>
          <w:sz w:val="28"/>
          <w:lang w:val="ru-RU"/>
        </w:rPr>
        <w:t>-</w:t>
      </w:r>
      <w:r w:rsidRPr="00070A56">
        <w:rPr>
          <w:rStyle w:val="a8"/>
          <w:bCs/>
          <w:sz w:val="28"/>
        </w:rPr>
        <w:t>raboty</w:t>
      </w:r>
      <w:r w:rsidRPr="00F22D97">
        <w:rPr>
          <w:rStyle w:val="a8"/>
          <w:bCs/>
          <w:sz w:val="28"/>
          <w:lang w:val="ru-RU"/>
        </w:rPr>
        <w:t>/</w:t>
      </w:r>
      <w:r w:rsidRPr="00070A56">
        <w:rPr>
          <w:rStyle w:val="a8"/>
          <w:bCs/>
          <w:sz w:val="28"/>
        </w:rPr>
        <w:t>obzor</w:t>
      </w:r>
      <w:r w:rsidRPr="00F22D97">
        <w:rPr>
          <w:rStyle w:val="a8"/>
          <w:bCs/>
          <w:sz w:val="28"/>
          <w:lang w:val="ru-RU"/>
        </w:rPr>
        <w:t>-</w:t>
      </w:r>
      <w:r w:rsidRPr="00070A56">
        <w:rPr>
          <w:rStyle w:val="a8"/>
          <w:bCs/>
          <w:sz w:val="28"/>
        </w:rPr>
        <w:t>metodov</w:t>
      </w:r>
      <w:r w:rsidRPr="00F22D97">
        <w:rPr>
          <w:rStyle w:val="a8"/>
          <w:bCs/>
          <w:sz w:val="28"/>
          <w:lang w:val="ru-RU"/>
        </w:rPr>
        <w:t>-</w:t>
      </w:r>
      <w:r w:rsidRPr="00070A56">
        <w:rPr>
          <w:rStyle w:val="a8"/>
          <w:bCs/>
          <w:sz w:val="28"/>
        </w:rPr>
        <w:t>i</w:t>
      </w:r>
      <w:r w:rsidRPr="00F22D97">
        <w:rPr>
          <w:rStyle w:val="a8"/>
          <w:bCs/>
          <w:sz w:val="28"/>
          <w:lang w:val="ru-RU"/>
        </w:rPr>
        <w:t>-</w:t>
      </w:r>
      <w:r w:rsidRPr="00070A56">
        <w:rPr>
          <w:rStyle w:val="a8"/>
          <w:bCs/>
          <w:sz w:val="28"/>
        </w:rPr>
        <w:t>sredstv</w:t>
      </w:r>
      <w:r w:rsidRPr="00F22D97">
        <w:rPr>
          <w:rStyle w:val="a8"/>
          <w:bCs/>
          <w:sz w:val="28"/>
          <w:lang w:val="ru-RU"/>
        </w:rPr>
        <w:t>-</w:t>
      </w:r>
      <w:r w:rsidRPr="00070A56">
        <w:rPr>
          <w:rStyle w:val="a8"/>
          <w:bCs/>
          <w:sz w:val="28"/>
        </w:rPr>
        <w:t>analiza</w:t>
      </w:r>
      <w:r w:rsidRPr="00F22D97">
        <w:rPr>
          <w:rStyle w:val="a8"/>
          <w:bCs/>
          <w:sz w:val="28"/>
          <w:lang w:val="ru-RU"/>
        </w:rPr>
        <w:t>-</w:t>
      </w:r>
      <w:r w:rsidRPr="00070A56">
        <w:rPr>
          <w:rStyle w:val="a8"/>
          <w:bCs/>
          <w:sz w:val="28"/>
        </w:rPr>
        <w:t>setevogo</w:t>
      </w:r>
      <w:r w:rsidRPr="00F22D97">
        <w:rPr>
          <w:rStyle w:val="a8"/>
          <w:bCs/>
          <w:sz w:val="28"/>
          <w:lang w:val="ru-RU"/>
        </w:rPr>
        <w:t>-</w:t>
      </w:r>
      <w:r w:rsidRPr="00070A56">
        <w:rPr>
          <w:rStyle w:val="a8"/>
          <w:bCs/>
          <w:sz w:val="28"/>
        </w:rPr>
        <w:t>trafika</w:t>
      </w:r>
      <w:r w:rsidR="00B41EBB">
        <w:rPr>
          <w:rStyle w:val="a8"/>
          <w:bCs/>
          <w:sz w:val="28"/>
        </w:rPr>
        <w:fldChar w:fldCharType="end"/>
      </w:r>
    </w:p>
    <w:p w14:paraId="44350684"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lastRenderedPageBreak/>
        <w:t xml:space="preserve">8 лучших программ для анализа сетевого трафика [Электронный ресурс]. – Режим доступа: </w:t>
      </w:r>
      <w:r w:rsidR="00B41EBB">
        <w:fldChar w:fldCharType="begin"/>
      </w:r>
      <w:r w:rsidR="00B41EBB" w:rsidRPr="00B70EA2">
        <w:rPr>
          <w:lang w:val="ru-RU"/>
          <w:rPrChange w:id="125" w:author="root" w:date="2022-05-29T21:50:00Z">
            <w:rPr/>
          </w:rPrChange>
        </w:rPr>
        <w:instrText xml:space="preserve"> </w:instrText>
      </w:r>
      <w:r w:rsidR="00B41EBB">
        <w:instrText>HYPERLINK</w:instrText>
      </w:r>
      <w:r w:rsidR="00B41EBB" w:rsidRPr="00B70EA2">
        <w:rPr>
          <w:lang w:val="ru-RU"/>
          <w:rPrChange w:id="126" w:author="root" w:date="2022-05-29T21:50:00Z">
            <w:rPr/>
          </w:rPrChange>
        </w:rPr>
        <w:instrText xml:space="preserve"> "</w:instrText>
      </w:r>
      <w:r w:rsidR="00B41EBB">
        <w:instrText>https</w:instrText>
      </w:r>
      <w:r w:rsidR="00B41EBB" w:rsidRPr="00B70EA2">
        <w:rPr>
          <w:lang w:val="ru-RU"/>
          <w:rPrChange w:id="127" w:author="root" w:date="2022-05-29T21:50:00Z">
            <w:rPr/>
          </w:rPrChange>
        </w:rPr>
        <w:instrText>://</w:instrText>
      </w:r>
      <w:r w:rsidR="00B41EBB">
        <w:instrText>networkguru</w:instrText>
      </w:r>
      <w:r w:rsidR="00B41EBB" w:rsidRPr="00B70EA2">
        <w:rPr>
          <w:lang w:val="ru-RU"/>
          <w:rPrChange w:id="128" w:author="root" w:date="2022-05-29T21:50:00Z">
            <w:rPr/>
          </w:rPrChange>
        </w:rPr>
        <w:instrText>.</w:instrText>
      </w:r>
      <w:r w:rsidR="00B41EBB">
        <w:instrText>ru</w:instrText>
      </w:r>
      <w:r w:rsidR="00B41EBB" w:rsidRPr="00B70EA2">
        <w:rPr>
          <w:lang w:val="ru-RU"/>
          <w:rPrChange w:id="129" w:author="root" w:date="2022-05-29T21:50:00Z">
            <w:rPr/>
          </w:rPrChange>
        </w:rPr>
        <w:instrText>/8-</w:instrText>
      </w:r>
      <w:r w:rsidR="00B41EBB">
        <w:instrText>luchshikh</w:instrText>
      </w:r>
      <w:r w:rsidR="00B41EBB" w:rsidRPr="00B70EA2">
        <w:rPr>
          <w:lang w:val="ru-RU"/>
          <w:rPrChange w:id="130" w:author="root" w:date="2022-05-29T21:50:00Z">
            <w:rPr/>
          </w:rPrChange>
        </w:rPr>
        <w:instrText>-</w:instrText>
      </w:r>
      <w:r w:rsidR="00B41EBB">
        <w:instrText>programm</w:instrText>
      </w:r>
      <w:r w:rsidR="00B41EBB" w:rsidRPr="00B70EA2">
        <w:rPr>
          <w:lang w:val="ru-RU"/>
          <w:rPrChange w:id="131" w:author="root" w:date="2022-05-29T21:50:00Z">
            <w:rPr/>
          </w:rPrChange>
        </w:rPr>
        <w:instrText>-</w:instrText>
      </w:r>
      <w:r w:rsidR="00B41EBB">
        <w:instrText>dlia</w:instrText>
      </w:r>
      <w:r w:rsidR="00B41EBB" w:rsidRPr="00B70EA2">
        <w:rPr>
          <w:lang w:val="ru-RU"/>
          <w:rPrChange w:id="132" w:author="root" w:date="2022-05-29T21:50:00Z">
            <w:rPr/>
          </w:rPrChange>
        </w:rPr>
        <w:instrText>-</w:instrText>
      </w:r>
      <w:r w:rsidR="00B41EBB">
        <w:instrText>analiza</w:instrText>
      </w:r>
      <w:r w:rsidR="00B41EBB" w:rsidRPr="00B70EA2">
        <w:rPr>
          <w:lang w:val="ru-RU"/>
          <w:rPrChange w:id="133" w:author="root" w:date="2022-05-29T21:50:00Z">
            <w:rPr/>
          </w:rPrChange>
        </w:rPr>
        <w:instrText>-</w:instrText>
      </w:r>
      <w:r w:rsidR="00B41EBB">
        <w:instrText>setevogo</w:instrText>
      </w:r>
      <w:r w:rsidR="00B41EBB" w:rsidRPr="00B70EA2">
        <w:rPr>
          <w:lang w:val="ru-RU"/>
          <w:rPrChange w:id="134" w:author="root" w:date="2022-05-29T21:50:00Z">
            <w:rPr/>
          </w:rPrChange>
        </w:rPr>
        <w:instrText>-</w:instrText>
      </w:r>
      <w:r w:rsidR="00B41EBB">
        <w:instrText>trafika</w:instrText>
      </w:r>
      <w:r w:rsidR="00B41EBB" w:rsidRPr="00B70EA2">
        <w:rPr>
          <w:lang w:val="ru-RU"/>
          <w:rPrChange w:id="135" w:author="root" w:date="2022-05-29T21:50:00Z">
            <w:rPr/>
          </w:rPrChange>
        </w:rPr>
        <w:instrText xml:space="preserve">/"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networkguru</w:t>
      </w:r>
      <w:r w:rsidRPr="00F22D97">
        <w:rPr>
          <w:rStyle w:val="a8"/>
          <w:bCs/>
          <w:sz w:val="28"/>
          <w:lang w:val="ru-RU"/>
        </w:rPr>
        <w:t>.</w:t>
      </w:r>
      <w:r w:rsidRPr="00070A56">
        <w:rPr>
          <w:rStyle w:val="a8"/>
          <w:bCs/>
          <w:sz w:val="28"/>
        </w:rPr>
        <w:t>ru</w:t>
      </w:r>
      <w:r w:rsidRPr="00F22D97">
        <w:rPr>
          <w:rStyle w:val="a8"/>
          <w:bCs/>
          <w:sz w:val="28"/>
          <w:lang w:val="ru-RU"/>
        </w:rPr>
        <w:t>/8-</w:t>
      </w:r>
      <w:r w:rsidRPr="00070A56">
        <w:rPr>
          <w:rStyle w:val="a8"/>
          <w:bCs/>
          <w:sz w:val="28"/>
        </w:rPr>
        <w:t>luchshikh</w:t>
      </w:r>
      <w:r w:rsidRPr="00F22D97">
        <w:rPr>
          <w:rStyle w:val="a8"/>
          <w:bCs/>
          <w:sz w:val="28"/>
          <w:lang w:val="ru-RU"/>
        </w:rPr>
        <w:t>-</w:t>
      </w:r>
      <w:r w:rsidRPr="00070A56">
        <w:rPr>
          <w:rStyle w:val="a8"/>
          <w:bCs/>
          <w:sz w:val="28"/>
        </w:rPr>
        <w:t>programm</w:t>
      </w:r>
      <w:r w:rsidRPr="00F22D97">
        <w:rPr>
          <w:rStyle w:val="a8"/>
          <w:bCs/>
          <w:sz w:val="28"/>
          <w:lang w:val="ru-RU"/>
        </w:rPr>
        <w:t>-</w:t>
      </w:r>
      <w:r w:rsidRPr="00070A56">
        <w:rPr>
          <w:rStyle w:val="a8"/>
          <w:bCs/>
          <w:sz w:val="28"/>
        </w:rPr>
        <w:t>dlia</w:t>
      </w:r>
      <w:r w:rsidRPr="00F22D97">
        <w:rPr>
          <w:rStyle w:val="a8"/>
          <w:bCs/>
          <w:sz w:val="28"/>
          <w:lang w:val="ru-RU"/>
        </w:rPr>
        <w:t>-</w:t>
      </w:r>
      <w:r w:rsidRPr="00070A56">
        <w:rPr>
          <w:rStyle w:val="a8"/>
          <w:bCs/>
          <w:sz w:val="28"/>
        </w:rPr>
        <w:t>analiza</w:t>
      </w:r>
      <w:r w:rsidRPr="00F22D97">
        <w:rPr>
          <w:rStyle w:val="a8"/>
          <w:bCs/>
          <w:sz w:val="28"/>
          <w:lang w:val="ru-RU"/>
        </w:rPr>
        <w:t>-</w:t>
      </w:r>
      <w:r w:rsidRPr="00070A56">
        <w:rPr>
          <w:rStyle w:val="a8"/>
          <w:bCs/>
          <w:sz w:val="28"/>
        </w:rPr>
        <w:t>setevogo</w:t>
      </w:r>
      <w:r w:rsidRPr="00F22D97">
        <w:rPr>
          <w:rStyle w:val="a8"/>
          <w:bCs/>
          <w:sz w:val="28"/>
          <w:lang w:val="ru-RU"/>
        </w:rPr>
        <w:t>-</w:t>
      </w:r>
      <w:r w:rsidRPr="00070A56">
        <w:rPr>
          <w:rStyle w:val="a8"/>
          <w:bCs/>
          <w:sz w:val="28"/>
        </w:rPr>
        <w:t>trafika</w:t>
      </w:r>
      <w:r w:rsidRPr="00F22D97">
        <w:rPr>
          <w:rStyle w:val="a8"/>
          <w:bCs/>
          <w:sz w:val="28"/>
          <w:lang w:val="ru-RU"/>
        </w:rPr>
        <w:t>/</w:t>
      </w:r>
      <w:r w:rsidR="00B41EBB">
        <w:rPr>
          <w:rStyle w:val="a8"/>
          <w:bCs/>
          <w:sz w:val="28"/>
          <w:lang w:val="ru-RU"/>
        </w:rPr>
        <w:fldChar w:fldCharType="end"/>
      </w:r>
    </w:p>
    <w:p w14:paraId="4147E0E0" w14:textId="77777777" w:rsidR="00F22D97" w:rsidRDefault="00F22D97" w:rsidP="00357AB1">
      <w:pPr>
        <w:pStyle w:val="aff0"/>
        <w:numPr>
          <w:ilvl w:val="0"/>
          <w:numId w:val="17"/>
        </w:numPr>
        <w:spacing w:line="360" w:lineRule="auto"/>
        <w:ind w:left="0" w:firstLine="709"/>
        <w:contextualSpacing/>
        <w:jc w:val="both"/>
        <w:rPr>
          <w:bCs/>
          <w:sz w:val="28"/>
          <w:szCs w:val="28"/>
        </w:rPr>
      </w:pPr>
      <w:r w:rsidRPr="00F22D97">
        <w:rPr>
          <w:bCs/>
          <w:sz w:val="28"/>
          <w:szCs w:val="28"/>
          <w:lang w:val="ru-RU"/>
        </w:rPr>
        <w:t xml:space="preserve"> Создание </w:t>
      </w:r>
      <w:r w:rsidRPr="003C2458">
        <w:rPr>
          <w:bCs/>
          <w:sz w:val="28"/>
          <w:szCs w:val="28"/>
        </w:rPr>
        <w:t>Dashboard</w:t>
      </w:r>
      <w:r w:rsidRPr="00F22D97">
        <w:rPr>
          <w:bCs/>
          <w:sz w:val="28"/>
          <w:szCs w:val="28"/>
          <w:lang w:val="ru-RU"/>
        </w:rPr>
        <w:t xml:space="preserve"> в </w:t>
      </w:r>
      <w:r w:rsidRPr="003C2458">
        <w:rPr>
          <w:bCs/>
          <w:sz w:val="28"/>
          <w:szCs w:val="28"/>
        </w:rPr>
        <w:t>Kibana</w:t>
      </w:r>
      <w:r w:rsidRPr="00F22D97">
        <w:rPr>
          <w:bCs/>
          <w:sz w:val="28"/>
          <w:szCs w:val="28"/>
          <w:lang w:val="ru-RU"/>
        </w:rPr>
        <w:t xml:space="preserve"> для мониторинга логов [Электронный ресурс].– </w:t>
      </w:r>
      <w:r>
        <w:rPr>
          <w:bCs/>
          <w:sz w:val="28"/>
          <w:szCs w:val="28"/>
        </w:rPr>
        <w:t xml:space="preserve">Режим доступа: </w:t>
      </w:r>
      <w:hyperlink r:id="rId42" w:history="1">
        <w:r w:rsidRPr="00070A56">
          <w:rPr>
            <w:rStyle w:val="a8"/>
            <w:bCs/>
            <w:sz w:val="28"/>
          </w:rPr>
          <w:t>https://habr.com/ru/company/citymobil/blog/521802/</w:t>
        </w:r>
      </w:hyperlink>
    </w:p>
    <w:p w14:paraId="7D8AD2EE"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Сбор метрик инфраструктуры с помощью </w:t>
      </w:r>
      <w:r>
        <w:rPr>
          <w:bCs/>
          <w:sz w:val="28"/>
          <w:szCs w:val="28"/>
        </w:rPr>
        <w:t>Packetbeat</w:t>
      </w:r>
      <w:r w:rsidRPr="00F22D97">
        <w:rPr>
          <w:bCs/>
          <w:sz w:val="28"/>
          <w:szCs w:val="28"/>
          <w:lang w:val="ru-RU"/>
        </w:rPr>
        <w:t xml:space="preserve"> и </w:t>
      </w:r>
      <w:r>
        <w:rPr>
          <w:bCs/>
          <w:sz w:val="28"/>
          <w:szCs w:val="28"/>
        </w:rPr>
        <w:t>ELK</w:t>
      </w:r>
      <w:r w:rsidRPr="00F22D97">
        <w:rPr>
          <w:bCs/>
          <w:sz w:val="28"/>
          <w:szCs w:val="28"/>
          <w:lang w:val="ru-RU"/>
        </w:rPr>
        <w:t xml:space="preserve"> в </w:t>
      </w:r>
      <w:r>
        <w:rPr>
          <w:bCs/>
          <w:sz w:val="28"/>
          <w:szCs w:val="28"/>
        </w:rPr>
        <w:t>U</w:t>
      </w:r>
      <w:r w:rsidRPr="003C2458">
        <w:rPr>
          <w:bCs/>
          <w:sz w:val="28"/>
          <w:szCs w:val="28"/>
        </w:rPr>
        <w:t>buntu</w:t>
      </w:r>
      <w:r w:rsidRPr="00F22D97">
        <w:rPr>
          <w:bCs/>
          <w:sz w:val="28"/>
          <w:szCs w:val="28"/>
          <w:lang w:val="ru-RU"/>
        </w:rPr>
        <w:t xml:space="preserve"> 16.04 [Электронный ресурс]. – Режим доступа: </w:t>
      </w:r>
      <w:r w:rsidR="00B41EBB">
        <w:fldChar w:fldCharType="begin"/>
      </w:r>
      <w:r w:rsidR="00B41EBB" w:rsidRPr="00B70EA2">
        <w:rPr>
          <w:lang w:val="ru-RU"/>
          <w:rPrChange w:id="136" w:author="root" w:date="2022-05-29T21:50:00Z">
            <w:rPr/>
          </w:rPrChange>
        </w:rPr>
        <w:instrText xml:space="preserve"> </w:instrText>
      </w:r>
      <w:r w:rsidR="00B41EBB">
        <w:instrText>HYPERLINK</w:instrText>
      </w:r>
      <w:r w:rsidR="00B41EBB" w:rsidRPr="00B70EA2">
        <w:rPr>
          <w:lang w:val="ru-RU"/>
          <w:rPrChange w:id="137" w:author="root" w:date="2022-05-29T21:50:00Z">
            <w:rPr/>
          </w:rPrChange>
        </w:rPr>
        <w:instrText xml:space="preserve"> "</w:instrText>
      </w:r>
      <w:r w:rsidR="00B41EBB">
        <w:instrText>https</w:instrText>
      </w:r>
      <w:r w:rsidR="00B41EBB" w:rsidRPr="00B70EA2">
        <w:rPr>
          <w:lang w:val="ru-RU"/>
          <w:rPrChange w:id="138" w:author="root" w:date="2022-05-29T21:50:00Z">
            <w:rPr/>
          </w:rPrChange>
        </w:rPr>
        <w:instrText>://</w:instrText>
      </w:r>
      <w:r w:rsidR="00B41EBB">
        <w:instrText>www</w:instrText>
      </w:r>
      <w:r w:rsidR="00B41EBB" w:rsidRPr="00B70EA2">
        <w:rPr>
          <w:lang w:val="ru-RU"/>
          <w:rPrChange w:id="139" w:author="root" w:date="2022-05-29T21:50:00Z">
            <w:rPr/>
          </w:rPrChange>
        </w:rPr>
        <w:instrText>.8</w:instrText>
      </w:r>
      <w:r w:rsidR="00B41EBB">
        <w:instrText>host</w:instrText>
      </w:r>
      <w:r w:rsidR="00B41EBB" w:rsidRPr="00B70EA2">
        <w:rPr>
          <w:lang w:val="ru-RU"/>
          <w:rPrChange w:id="140" w:author="root" w:date="2022-05-29T21:50:00Z">
            <w:rPr/>
          </w:rPrChange>
        </w:rPr>
        <w:instrText>.</w:instrText>
      </w:r>
      <w:r w:rsidR="00B41EBB">
        <w:instrText>com</w:instrText>
      </w:r>
      <w:r w:rsidR="00B41EBB" w:rsidRPr="00B70EA2">
        <w:rPr>
          <w:lang w:val="ru-RU"/>
          <w:rPrChange w:id="141" w:author="root" w:date="2022-05-29T21:50:00Z">
            <w:rPr/>
          </w:rPrChange>
        </w:rPr>
        <w:instrText>/</w:instrText>
      </w:r>
      <w:r w:rsidR="00B41EBB">
        <w:instrText>blog</w:instrText>
      </w:r>
      <w:r w:rsidR="00B41EBB" w:rsidRPr="00B70EA2">
        <w:rPr>
          <w:lang w:val="ru-RU"/>
          <w:rPrChange w:id="142" w:author="root" w:date="2022-05-29T21:50:00Z">
            <w:rPr/>
          </w:rPrChange>
        </w:rPr>
        <w:instrText>/</w:instrText>
      </w:r>
      <w:r w:rsidR="00B41EBB">
        <w:instrText>sbor</w:instrText>
      </w:r>
      <w:r w:rsidR="00B41EBB" w:rsidRPr="00B70EA2">
        <w:rPr>
          <w:lang w:val="ru-RU"/>
          <w:rPrChange w:id="143" w:author="root" w:date="2022-05-29T21:50:00Z">
            <w:rPr/>
          </w:rPrChange>
        </w:rPr>
        <w:instrText>-</w:instrText>
      </w:r>
      <w:r w:rsidR="00B41EBB">
        <w:instrText>metrik</w:instrText>
      </w:r>
      <w:r w:rsidR="00B41EBB" w:rsidRPr="00B70EA2">
        <w:rPr>
          <w:lang w:val="ru-RU"/>
          <w:rPrChange w:id="144" w:author="root" w:date="2022-05-29T21:50:00Z">
            <w:rPr/>
          </w:rPrChange>
        </w:rPr>
        <w:instrText>-</w:instrText>
      </w:r>
      <w:r w:rsidR="00B41EBB">
        <w:instrText>infrastruktury</w:instrText>
      </w:r>
      <w:r w:rsidR="00B41EBB" w:rsidRPr="00B70EA2">
        <w:rPr>
          <w:lang w:val="ru-RU"/>
          <w:rPrChange w:id="145" w:author="root" w:date="2022-05-29T21:50:00Z">
            <w:rPr/>
          </w:rPrChange>
        </w:rPr>
        <w:instrText>-</w:instrText>
      </w:r>
      <w:r w:rsidR="00B41EBB">
        <w:instrText>s</w:instrText>
      </w:r>
      <w:r w:rsidR="00B41EBB" w:rsidRPr="00B70EA2">
        <w:rPr>
          <w:lang w:val="ru-RU"/>
          <w:rPrChange w:id="146" w:author="root" w:date="2022-05-29T21:50:00Z">
            <w:rPr/>
          </w:rPrChange>
        </w:rPr>
        <w:instrText>-</w:instrText>
      </w:r>
      <w:r w:rsidR="00B41EBB">
        <w:instrText>pomoshhyu</w:instrText>
      </w:r>
      <w:r w:rsidR="00B41EBB" w:rsidRPr="00B70EA2">
        <w:rPr>
          <w:lang w:val="ru-RU"/>
          <w:rPrChange w:id="147" w:author="root" w:date="2022-05-29T21:50:00Z">
            <w:rPr/>
          </w:rPrChange>
        </w:rPr>
        <w:instrText>-</w:instrText>
      </w:r>
      <w:r w:rsidR="00B41EBB">
        <w:instrText>packetbeat</w:instrText>
      </w:r>
      <w:r w:rsidR="00B41EBB" w:rsidRPr="00B70EA2">
        <w:rPr>
          <w:lang w:val="ru-RU"/>
          <w:rPrChange w:id="148" w:author="root" w:date="2022-05-29T21:50:00Z">
            <w:rPr/>
          </w:rPrChange>
        </w:rPr>
        <w:instrText>-</w:instrText>
      </w:r>
      <w:r w:rsidR="00B41EBB">
        <w:instrText>i</w:instrText>
      </w:r>
      <w:r w:rsidR="00B41EBB" w:rsidRPr="00B70EA2">
        <w:rPr>
          <w:lang w:val="ru-RU"/>
          <w:rPrChange w:id="149" w:author="root" w:date="2022-05-29T21:50:00Z">
            <w:rPr/>
          </w:rPrChange>
        </w:rPr>
        <w:instrText>-</w:instrText>
      </w:r>
      <w:r w:rsidR="00B41EBB">
        <w:instrText>elk</w:instrText>
      </w:r>
      <w:r w:rsidR="00B41EBB" w:rsidRPr="00B70EA2">
        <w:rPr>
          <w:lang w:val="ru-RU"/>
          <w:rPrChange w:id="150" w:author="root" w:date="2022-05-29T21:50:00Z">
            <w:rPr/>
          </w:rPrChange>
        </w:rPr>
        <w:instrText>-</w:instrText>
      </w:r>
      <w:r w:rsidR="00B41EBB">
        <w:instrText>v</w:instrText>
      </w:r>
      <w:r w:rsidR="00B41EBB" w:rsidRPr="00B70EA2">
        <w:rPr>
          <w:lang w:val="ru-RU"/>
          <w:rPrChange w:id="151" w:author="root" w:date="2022-05-29T21:50:00Z">
            <w:rPr/>
          </w:rPrChange>
        </w:rPr>
        <w:instrText>-</w:instrText>
      </w:r>
      <w:r w:rsidR="00B41EBB">
        <w:instrText>ubuntu</w:instrText>
      </w:r>
      <w:r w:rsidR="00B41EBB" w:rsidRPr="00B70EA2">
        <w:rPr>
          <w:lang w:val="ru-RU"/>
          <w:rPrChange w:id="152" w:author="root" w:date="2022-05-29T21:50:00Z">
            <w:rPr/>
          </w:rPrChange>
        </w:rPr>
        <w:instrText xml:space="preserve">-16-04/"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www</w:t>
      </w:r>
      <w:r w:rsidRPr="00F22D97">
        <w:rPr>
          <w:rStyle w:val="a8"/>
          <w:bCs/>
          <w:sz w:val="28"/>
          <w:lang w:val="ru-RU"/>
        </w:rPr>
        <w:t>.8</w:t>
      </w:r>
      <w:r w:rsidRPr="00070A56">
        <w:rPr>
          <w:rStyle w:val="a8"/>
          <w:bCs/>
          <w:sz w:val="28"/>
        </w:rPr>
        <w:t>host</w:t>
      </w:r>
      <w:r w:rsidRPr="00F22D97">
        <w:rPr>
          <w:rStyle w:val="a8"/>
          <w:bCs/>
          <w:sz w:val="28"/>
          <w:lang w:val="ru-RU"/>
        </w:rPr>
        <w:t>.</w:t>
      </w:r>
      <w:r w:rsidRPr="00070A56">
        <w:rPr>
          <w:rStyle w:val="a8"/>
          <w:bCs/>
          <w:sz w:val="28"/>
        </w:rPr>
        <w:t>com</w:t>
      </w:r>
      <w:r w:rsidRPr="00F22D97">
        <w:rPr>
          <w:rStyle w:val="a8"/>
          <w:bCs/>
          <w:sz w:val="28"/>
          <w:lang w:val="ru-RU"/>
        </w:rPr>
        <w:t>/</w:t>
      </w:r>
      <w:r w:rsidRPr="00070A56">
        <w:rPr>
          <w:rStyle w:val="a8"/>
          <w:bCs/>
          <w:sz w:val="28"/>
        </w:rPr>
        <w:t>blog</w:t>
      </w:r>
      <w:r w:rsidRPr="00F22D97">
        <w:rPr>
          <w:rStyle w:val="a8"/>
          <w:bCs/>
          <w:sz w:val="28"/>
          <w:lang w:val="ru-RU"/>
        </w:rPr>
        <w:t>/</w:t>
      </w:r>
      <w:r w:rsidRPr="00070A56">
        <w:rPr>
          <w:rStyle w:val="a8"/>
          <w:bCs/>
          <w:sz w:val="28"/>
        </w:rPr>
        <w:t>sbor</w:t>
      </w:r>
      <w:r w:rsidRPr="00F22D97">
        <w:rPr>
          <w:rStyle w:val="a8"/>
          <w:bCs/>
          <w:sz w:val="28"/>
          <w:lang w:val="ru-RU"/>
        </w:rPr>
        <w:t>-</w:t>
      </w:r>
      <w:r w:rsidRPr="00070A56">
        <w:rPr>
          <w:rStyle w:val="a8"/>
          <w:bCs/>
          <w:sz w:val="28"/>
        </w:rPr>
        <w:t>metrik</w:t>
      </w:r>
      <w:r w:rsidRPr="00F22D97">
        <w:rPr>
          <w:rStyle w:val="a8"/>
          <w:bCs/>
          <w:sz w:val="28"/>
          <w:lang w:val="ru-RU"/>
        </w:rPr>
        <w:t>-</w:t>
      </w:r>
      <w:r w:rsidRPr="00070A56">
        <w:rPr>
          <w:rStyle w:val="a8"/>
          <w:bCs/>
          <w:sz w:val="28"/>
        </w:rPr>
        <w:t>infrastruktury</w:t>
      </w:r>
      <w:r w:rsidRPr="00F22D97">
        <w:rPr>
          <w:rStyle w:val="a8"/>
          <w:bCs/>
          <w:sz w:val="28"/>
          <w:lang w:val="ru-RU"/>
        </w:rPr>
        <w:t>-</w:t>
      </w:r>
      <w:r w:rsidRPr="00070A56">
        <w:rPr>
          <w:rStyle w:val="a8"/>
          <w:bCs/>
          <w:sz w:val="28"/>
        </w:rPr>
        <w:t>s</w:t>
      </w:r>
      <w:r w:rsidRPr="00F22D97">
        <w:rPr>
          <w:rStyle w:val="a8"/>
          <w:bCs/>
          <w:sz w:val="28"/>
          <w:lang w:val="ru-RU"/>
        </w:rPr>
        <w:t>-</w:t>
      </w:r>
      <w:r w:rsidRPr="00070A56">
        <w:rPr>
          <w:rStyle w:val="a8"/>
          <w:bCs/>
          <w:sz w:val="28"/>
        </w:rPr>
        <w:t>pomoshhyu</w:t>
      </w:r>
      <w:r w:rsidRPr="00F22D97">
        <w:rPr>
          <w:rStyle w:val="a8"/>
          <w:bCs/>
          <w:sz w:val="28"/>
          <w:lang w:val="ru-RU"/>
        </w:rPr>
        <w:t>-</w:t>
      </w:r>
      <w:r w:rsidRPr="00070A56">
        <w:rPr>
          <w:rStyle w:val="a8"/>
          <w:bCs/>
          <w:sz w:val="28"/>
        </w:rPr>
        <w:t>packetbeat</w:t>
      </w:r>
      <w:r w:rsidRPr="00F22D97">
        <w:rPr>
          <w:rStyle w:val="a8"/>
          <w:bCs/>
          <w:sz w:val="28"/>
          <w:lang w:val="ru-RU"/>
        </w:rPr>
        <w:t>-</w:t>
      </w:r>
      <w:r w:rsidRPr="00070A56">
        <w:rPr>
          <w:rStyle w:val="a8"/>
          <w:bCs/>
          <w:sz w:val="28"/>
        </w:rPr>
        <w:t>i</w:t>
      </w:r>
      <w:r w:rsidRPr="00F22D97">
        <w:rPr>
          <w:rStyle w:val="a8"/>
          <w:bCs/>
          <w:sz w:val="28"/>
          <w:lang w:val="ru-RU"/>
        </w:rPr>
        <w:t>-</w:t>
      </w:r>
      <w:r w:rsidRPr="00070A56">
        <w:rPr>
          <w:rStyle w:val="a8"/>
          <w:bCs/>
          <w:sz w:val="28"/>
        </w:rPr>
        <w:t>elk</w:t>
      </w:r>
      <w:r w:rsidRPr="00F22D97">
        <w:rPr>
          <w:rStyle w:val="a8"/>
          <w:bCs/>
          <w:sz w:val="28"/>
          <w:lang w:val="ru-RU"/>
        </w:rPr>
        <w:t>-</w:t>
      </w:r>
      <w:r w:rsidRPr="00070A56">
        <w:rPr>
          <w:rStyle w:val="a8"/>
          <w:bCs/>
          <w:sz w:val="28"/>
        </w:rPr>
        <w:t>v</w:t>
      </w:r>
      <w:r w:rsidRPr="00F22D97">
        <w:rPr>
          <w:rStyle w:val="a8"/>
          <w:bCs/>
          <w:sz w:val="28"/>
          <w:lang w:val="ru-RU"/>
        </w:rPr>
        <w:t>-</w:t>
      </w:r>
      <w:r w:rsidRPr="00070A56">
        <w:rPr>
          <w:rStyle w:val="a8"/>
          <w:bCs/>
          <w:sz w:val="28"/>
        </w:rPr>
        <w:t>ubuntu</w:t>
      </w:r>
      <w:r w:rsidRPr="00F22D97">
        <w:rPr>
          <w:rStyle w:val="a8"/>
          <w:bCs/>
          <w:sz w:val="28"/>
          <w:lang w:val="ru-RU"/>
        </w:rPr>
        <w:t>-16-04/</w:t>
      </w:r>
      <w:r w:rsidR="00B41EBB">
        <w:rPr>
          <w:rStyle w:val="a8"/>
          <w:bCs/>
          <w:sz w:val="28"/>
          <w:lang w:val="ru-RU"/>
        </w:rPr>
        <w:fldChar w:fldCharType="end"/>
      </w:r>
    </w:p>
    <w:p w14:paraId="51CAE155"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 </w:t>
      </w:r>
      <w:r w:rsidRPr="008B62A9">
        <w:rPr>
          <w:bCs/>
          <w:sz w:val="28"/>
          <w:szCs w:val="28"/>
        </w:rPr>
        <w:t>Lightweight</w:t>
      </w:r>
      <w:r w:rsidRPr="00F22D97">
        <w:rPr>
          <w:bCs/>
          <w:sz w:val="28"/>
          <w:szCs w:val="28"/>
          <w:lang w:val="ru-RU"/>
        </w:rPr>
        <w:t xml:space="preserve"> </w:t>
      </w:r>
      <w:r w:rsidRPr="008B62A9">
        <w:rPr>
          <w:bCs/>
          <w:sz w:val="28"/>
          <w:szCs w:val="28"/>
        </w:rPr>
        <w:t>data</w:t>
      </w:r>
      <w:r w:rsidRPr="00F22D97">
        <w:rPr>
          <w:bCs/>
          <w:sz w:val="28"/>
          <w:szCs w:val="28"/>
          <w:lang w:val="ru-RU"/>
        </w:rPr>
        <w:t xml:space="preserve"> </w:t>
      </w:r>
      <w:r w:rsidRPr="008B62A9">
        <w:rPr>
          <w:bCs/>
          <w:sz w:val="28"/>
          <w:szCs w:val="28"/>
        </w:rPr>
        <w:t>shippers</w:t>
      </w:r>
      <w:r w:rsidRPr="00F22D97">
        <w:rPr>
          <w:bCs/>
          <w:sz w:val="28"/>
          <w:szCs w:val="28"/>
          <w:lang w:val="ru-RU"/>
        </w:rPr>
        <w:t xml:space="preserve"> [Электронный ресурс]. – Режим доступа: </w:t>
      </w:r>
      <w:r w:rsidR="00B41EBB">
        <w:fldChar w:fldCharType="begin"/>
      </w:r>
      <w:r w:rsidR="00B41EBB" w:rsidRPr="00B70EA2">
        <w:rPr>
          <w:lang w:val="ru-RU"/>
          <w:rPrChange w:id="153" w:author="root" w:date="2022-05-29T21:50:00Z">
            <w:rPr/>
          </w:rPrChange>
        </w:rPr>
        <w:instrText xml:space="preserve"> </w:instrText>
      </w:r>
      <w:r w:rsidR="00B41EBB">
        <w:instrText>HYPERLINK</w:instrText>
      </w:r>
      <w:r w:rsidR="00B41EBB" w:rsidRPr="00B70EA2">
        <w:rPr>
          <w:lang w:val="ru-RU"/>
          <w:rPrChange w:id="154" w:author="root" w:date="2022-05-29T21:50:00Z">
            <w:rPr/>
          </w:rPrChange>
        </w:rPr>
        <w:instrText xml:space="preserve"> "</w:instrText>
      </w:r>
      <w:r w:rsidR="00B41EBB">
        <w:instrText>https</w:instrText>
      </w:r>
      <w:r w:rsidR="00B41EBB" w:rsidRPr="00B70EA2">
        <w:rPr>
          <w:lang w:val="ru-RU"/>
          <w:rPrChange w:id="155" w:author="root" w:date="2022-05-29T21:50:00Z">
            <w:rPr/>
          </w:rPrChange>
        </w:rPr>
        <w:instrText>://</w:instrText>
      </w:r>
      <w:r w:rsidR="00B41EBB">
        <w:instrText>www</w:instrText>
      </w:r>
      <w:r w:rsidR="00B41EBB" w:rsidRPr="00B70EA2">
        <w:rPr>
          <w:lang w:val="ru-RU"/>
          <w:rPrChange w:id="156" w:author="root" w:date="2022-05-29T21:50:00Z">
            <w:rPr/>
          </w:rPrChange>
        </w:rPr>
        <w:instrText>.</w:instrText>
      </w:r>
      <w:r w:rsidR="00B41EBB">
        <w:instrText>elastic</w:instrText>
      </w:r>
      <w:r w:rsidR="00B41EBB" w:rsidRPr="00B70EA2">
        <w:rPr>
          <w:lang w:val="ru-RU"/>
          <w:rPrChange w:id="157" w:author="root" w:date="2022-05-29T21:50:00Z">
            <w:rPr/>
          </w:rPrChange>
        </w:rPr>
        <w:instrText>.</w:instrText>
      </w:r>
      <w:r w:rsidR="00B41EBB">
        <w:instrText>co</w:instrText>
      </w:r>
      <w:r w:rsidR="00B41EBB" w:rsidRPr="00B70EA2">
        <w:rPr>
          <w:lang w:val="ru-RU"/>
          <w:rPrChange w:id="158" w:author="root" w:date="2022-05-29T21:50:00Z">
            <w:rPr/>
          </w:rPrChange>
        </w:rPr>
        <w:instrText>/</w:instrText>
      </w:r>
      <w:r w:rsidR="00B41EBB">
        <w:instrText>beats</w:instrText>
      </w:r>
      <w:r w:rsidR="00B41EBB" w:rsidRPr="00B70EA2">
        <w:rPr>
          <w:lang w:val="ru-RU"/>
          <w:rPrChange w:id="159" w:author="root" w:date="2022-05-29T21:50:00Z">
            <w:rPr/>
          </w:rPrChange>
        </w:rPr>
        <w:instrText xml:space="preserve">/"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www</w:t>
      </w:r>
      <w:r w:rsidRPr="00F22D97">
        <w:rPr>
          <w:rStyle w:val="a8"/>
          <w:bCs/>
          <w:sz w:val="28"/>
          <w:lang w:val="ru-RU"/>
        </w:rPr>
        <w:t>.</w:t>
      </w:r>
      <w:r w:rsidRPr="00070A56">
        <w:rPr>
          <w:rStyle w:val="a8"/>
          <w:bCs/>
          <w:sz w:val="28"/>
        </w:rPr>
        <w:t>elastic</w:t>
      </w:r>
      <w:r w:rsidRPr="00F22D97">
        <w:rPr>
          <w:rStyle w:val="a8"/>
          <w:bCs/>
          <w:sz w:val="28"/>
          <w:lang w:val="ru-RU"/>
        </w:rPr>
        <w:t>.</w:t>
      </w:r>
      <w:r w:rsidRPr="00070A56">
        <w:rPr>
          <w:rStyle w:val="a8"/>
          <w:bCs/>
          <w:sz w:val="28"/>
        </w:rPr>
        <w:t>co</w:t>
      </w:r>
      <w:r w:rsidRPr="00F22D97">
        <w:rPr>
          <w:rStyle w:val="a8"/>
          <w:bCs/>
          <w:sz w:val="28"/>
          <w:lang w:val="ru-RU"/>
        </w:rPr>
        <w:t>/</w:t>
      </w:r>
      <w:r w:rsidRPr="00070A56">
        <w:rPr>
          <w:rStyle w:val="a8"/>
          <w:bCs/>
          <w:sz w:val="28"/>
        </w:rPr>
        <w:t>beats</w:t>
      </w:r>
      <w:r w:rsidRPr="00F22D97">
        <w:rPr>
          <w:rStyle w:val="a8"/>
          <w:bCs/>
          <w:sz w:val="28"/>
          <w:lang w:val="ru-RU"/>
        </w:rPr>
        <w:t>/</w:t>
      </w:r>
      <w:r w:rsidR="00B41EBB">
        <w:rPr>
          <w:rStyle w:val="a8"/>
          <w:bCs/>
          <w:sz w:val="28"/>
          <w:lang w:val="ru-RU"/>
        </w:rPr>
        <w:fldChar w:fldCharType="end"/>
      </w:r>
    </w:p>
    <w:p w14:paraId="6F3350DE" w14:textId="77777777" w:rsidR="00F22D97" w:rsidRDefault="00F22D97" w:rsidP="00357AB1">
      <w:pPr>
        <w:pStyle w:val="aff0"/>
        <w:numPr>
          <w:ilvl w:val="0"/>
          <w:numId w:val="17"/>
        </w:numPr>
        <w:spacing w:line="360" w:lineRule="auto"/>
        <w:ind w:left="0" w:firstLine="709"/>
        <w:contextualSpacing/>
        <w:jc w:val="both"/>
        <w:rPr>
          <w:bCs/>
          <w:sz w:val="28"/>
          <w:szCs w:val="28"/>
        </w:rPr>
      </w:pPr>
      <w:r w:rsidRPr="00F22D97">
        <w:rPr>
          <w:bCs/>
          <w:sz w:val="28"/>
          <w:szCs w:val="28"/>
          <w:lang w:val="ru-RU"/>
        </w:rPr>
        <w:t xml:space="preserve"> </w:t>
      </w:r>
      <w:r w:rsidRPr="008B62A9">
        <w:rPr>
          <w:bCs/>
          <w:sz w:val="28"/>
          <w:szCs w:val="28"/>
        </w:rPr>
        <w:t>Lightweight shipper for network data [</w:t>
      </w:r>
      <w:r>
        <w:rPr>
          <w:bCs/>
          <w:sz w:val="28"/>
          <w:szCs w:val="28"/>
        </w:rPr>
        <w:t>Электронный</w:t>
      </w:r>
      <w:r w:rsidRPr="008B62A9">
        <w:rPr>
          <w:bCs/>
          <w:sz w:val="28"/>
          <w:szCs w:val="28"/>
        </w:rPr>
        <w:t xml:space="preserve"> </w:t>
      </w:r>
      <w:r>
        <w:rPr>
          <w:bCs/>
          <w:sz w:val="28"/>
          <w:szCs w:val="28"/>
        </w:rPr>
        <w:t>ресурс</w:t>
      </w:r>
      <w:r w:rsidRPr="008B62A9">
        <w:rPr>
          <w:bCs/>
          <w:sz w:val="28"/>
          <w:szCs w:val="28"/>
        </w:rPr>
        <w:t xml:space="preserve">]. – </w:t>
      </w:r>
      <w:r>
        <w:rPr>
          <w:bCs/>
          <w:sz w:val="28"/>
          <w:szCs w:val="28"/>
        </w:rPr>
        <w:t>Режим</w:t>
      </w:r>
      <w:r w:rsidRPr="008B62A9">
        <w:rPr>
          <w:bCs/>
          <w:sz w:val="28"/>
          <w:szCs w:val="28"/>
        </w:rPr>
        <w:t xml:space="preserve"> </w:t>
      </w:r>
      <w:r>
        <w:rPr>
          <w:bCs/>
          <w:sz w:val="28"/>
          <w:szCs w:val="28"/>
        </w:rPr>
        <w:t>доступа</w:t>
      </w:r>
      <w:r w:rsidRPr="008B62A9">
        <w:rPr>
          <w:bCs/>
          <w:sz w:val="28"/>
          <w:szCs w:val="28"/>
        </w:rPr>
        <w:t xml:space="preserve">: </w:t>
      </w:r>
      <w:hyperlink r:id="rId43" w:history="1">
        <w:r w:rsidRPr="00070A56">
          <w:rPr>
            <w:rStyle w:val="a8"/>
            <w:bCs/>
            <w:sz w:val="28"/>
          </w:rPr>
          <w:t>https://www.elastic.co/beats/packetbeat</w:t>
        </w:r>
      </w:hyperlink>
    </w:p>
    <w:p w14:paraId="1EB2506F"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Визуализация данных с помощью </w:t>
      </w:r>
      <w:r w:rsidRPr="008B62A9">
        <w:rPr>
          <w:bCs/>
          <w:sz w:val="28"/>
          <w:szCs w:val="28"/>
        </w:rPr>
        <w:t>kibana</w:t>
      </w:r>
      <w:r w:rsidRPr="00F22D97">
        <w:rPr>
          <w:bCs/>
          <w:sz w:val="28"/>
          <w:szCs w:val="28"/>
          <w:lang w:val="ru-RU"/>
        </w:rPr>
        <w:t xml:space="preserve"> [Электронный ресурс]. – Режим доступа: </w:t>
      </w:r>
      <w:r w:rsidR="00B41EBB">
        <w:fldChar w:fldCharType="begin"/>
      </w:r>
      <w:r w:rsidR="00B41EBB" w:rsidRPr="00B70EA2">
        <w:rPr>
          <w:lang w:val="ru-RU"/>
          <w:rPrChange w:id="160" w:author="root" w:date="2022-05-29T21:50:00Z">
            <w:rPr/>
          </w:rPrChange>
        </w:rPr>
        <w:instrText xml:space="preserve"> </w:instrText>
      </w:r>
      <w:r w:rsidR="00B41EBB">
        <w:instrText>HYPERLINK</w:instrText>
      </w:r>
      <w:r w:rsidR="00B41EBB" w:rsidRPr="00B70EA2">
        <w:rPr>
          <w:lang w:val="ru-RU"/>
          <w:rPrChange w:id="161" w:author="root" w:date="2022-05-29T21:50:00Z">
            <w:rPr/>
          </w:rPrChange>
        </w:rPr>
        <w:instrText xml:space="preserve"> "</w:instrText>
      </w:r>
      <w:r w:rsidR="00B41EBB">
        <w:instrText>https</w:instrText>
      </w:r>
      <w:r w:rsidR="00B41EBB" w:rsidRPr="00B70EA2">
        <w:rPr>
          <w:lang w:val="ru-RU"/>
          <w:rPrChange w:id="162" w:author="root" w:date="2022-05-29T21:50:00Z">
            <w:rPr/>
          </w:rPrChange>
        </w:rPr>
        <w:instrText>://</w:instrText>
      </w:r>
      <w:r w:rsidR="00B41EBB">
        <w:instrText>www</w:instrText>
      </w:r>
      <w:r w:rsidR="00B41EBB" w:rsidRPr="00B70EA2">
        <w:rPr>
          <w:lang w:val="ru-RU"/>
          <w:rPrChange w:id="163" w:author="root" w:date="2022-05-29T21:50:00Z">
            <w:rPr/>
          </w:rPrChange>
        </w:rPr>
        <w:instrText>.8</w:instrText>
      </w:r>
      <w:r w:rsidR="00B41EBB">
        <w:instrText>host</w:instrText>
      </w:r>
      <w:r w:rsidR="00B41EBB" w:rsidRPr="00B70EA2">
        <w:rPr>
          <w:lang w:val="ru-RU"/>
          <w:rPrChange w:id="164" w:author="root" w:date="2022-05-29T21:50:00Z">
            <w:rPr/>
          </w:rPrChange>
        </w:rPr>
        <w:instrText>.</w:instrText>
      </w:r>
      <w:r w:rsidR="00B41EBB">
        <w:instrText>com</w:instrText>
      </w:r>
      <w:r w:rsidR="00B41EBB" w:rsidRPr="00B70EA2">
        <w:rPr>
          <w:lang w:val="ru-RU"/>
          <w:rPrChange w:id="165" w:author="root" w:date="2022-05-29T21:50:00Z">
            <w:rPr/>
          </w:rPrChange>
        </w:rPr>
        <w:instrText>/</w:instrText>
      </w:r>
      <w:r w:rsidR="00B41EBB">
        <w:instrText>blog</w:instrText>
      </w:r>
      <w:r w:rsidR="00B41EBB" w:rsidRPr="00B70EA2">
        <w:rPr>
          <w:lang w:val="ru-RU"/>
          <w:rPrChange w:id="166" w:author="root" w:date="2022-05-29T21:50:00Z">
            <w:rPr/>
          </w:rPrChange>
        </w:rPr>
        <w:instrText>/</w:instrText>
      </w:r>
      <w:r w:rsidR="00B41EBB">
        <w:instrText>vizualizaciya</w:instrText>
      </w:r>
      <w:r w:rsidR="00B41EBB" w:rsidRPr="00B70EA2">
        <w:rPr>
          <w:lang w:val="ru-RU"/>
          <w:rPrChange w:id="167" w:author="root" w:date="2022-05-29T21:50:00Z">
            <w:rPr/>
          </w:rPrChange>
        </w:rPr>
        <w:instrText>-</w:instrText>
      </w:r>
      <w:r w:rsidR="00B41EBB">
        <w:instrText>dannyx</w:instrText>
      </w:r>
      <w:r w:rsidR="00B41EBB" w:rsidRPr="00B70EA2">
        <w:rPr>
          <w:lang w:val="ru-RU"/>
          <w:rPrChange w:id="168" w:author="root" w:date="2022-05-29T21:50:00Z">
            <w:rPr/>
          </w:rPrChange>
        </w:rPr>
        <w:instrText>-</w:instrText>
      </w:r>
      <w:r w:rsidR="00B41EBB">
        <w:instrText>s</w:instrText>
      </w:r>
      <w:r w:rsidR="00B41EBB" w:rsidRPr="00B70EA2">
        <w:rPr>
          <w:lang w:val="ru-RU"/>
          <w:rPrChange w:id="169" w:author="root" w:date="2022-05-29T21:50:00Z">
            <w:rPr/>
          </w:rPrChange>
        </w:rPr>
        <w:instrText>-</w:instrText>
      </w:r>
      <w:r w:rsidR="00B41EBB">
        <w:instrText>pomos</w:instrText>
      </w:r>
      <w:r w:rsidR="00B41EBB">
        <w:instrText>hhyu</w:instrText>
      </w:r>
      <w:r w:rsidR="00B41EBB" w:rsidRPr="00B70EA2">
        <w:rPr>
          <w:lang w:val="ru-RU"/>
          <w:rPrChange w:id="170" w:author="root" w:date="2022-05-29T21:50:00Z">
            <w:rPr/>
          </w:rPrChange>
        </w:rPr>
        <w:instrText>-</w:instrText>
      </w:r>
      <w:r w:rsidR="00B41EBB">
        <w:instrText>kibana</w:instrText>
      </w:r>
      <w:r w:rsidR="00B41EBB" w:rsidRPr="00B70EA2">
        <w:rPr>
          <w:lang w:val="ru-RU"/>
          <w:rPrChange w:id="171" w:author="root" w:date="2022-05-29T21:50:00Z">
            <w:rPr/>
          </w:rPrChange>
        </w:rPr>
        <w:instrText xml:space="preserve">/"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www</w:t>
      </w:r>
      <w:r w:rsidRPr="00F22D97">
        <w:rPr>
          <w:rStyle w:val="a8"/>
          <w:bCs/>
          <w:sz w:val="28"/>
          <w:lang w:val="ru-RU"/>
        </w:rPr>
        <w:t>.8</w:t>
      </w:r>
      <w:r w:rsidRPr="00070A56">
        <w:rPr>
          <w:rStyle w:val="a8"/>
          <w:bCs/>
          <w:sz w:val="28"/>
        </w:rPr>
        <w:t>host</w:t>
      </w:r>
      <w:r w:rsidRPr="00F22D97">
        <w:rPr>
          <w:rStyle w:val="a8"/>
          <w:bCs/>
          <w:sz w:val="28"/>
          <w:lang w:val="ru-RU"/>
        </w:rPr>
        <w:t>.</w:t>
      </w:r>
      <w:r w:rsidRPr="00070A56">
        <w:rPr>
          <w:rStyle w:val="a8"/>
          <w:bCs/>
          <w:sz w:val="28"/>
        </w:rPr>
        <w:t>com</w:t>
      </w:r>
      <w:r w:rsidRPr="00F22D97">
        <w:rPr>
          <w:rStyle w:val="a8"/>
          <w:bCs/>
          <w:sz w:val="28"/>
          <w:lang w:val="ru-RU"/>
        </w:rPr>
        <w:t>/</w:t>
      </w:r>
      <w:r w:rsidRPr="00070A56">
        <w:rPr>
          <w:rStyle w:val="a8"/>
          <w:bCs/>
          <w:sz w:val="28"/>
        </w:rPr>
        <w:t>blog</w:t>
      </w:r>
      <w:r w:rsidRPr="00F22D97">
        <w:rPr>
          <w:rStyle w:val="a8"/>
          <w:bCs/>
          <w:sz w:val="28"/>
          <w:lang w:val="ru-RU"/>
        </w:rPr>
        <w:t>/</w:t>
      </w:r>
      <w:r w:rsidRPr="00070A56">
        <w:rPr>
          <w:rStyle w:val="a8"/>
          <w:bCs/>
          <w:sz w:val="28"/>
        </w:rPr>
        <w:t>vizualizaciya</w:t>
      </w:r>
      <w:r w:rsidRPr="00F22D97">
        <w:rPr>
          <w:rStyle w:val="a8"/>
          <w:bCs/>
          <w:sz w:val="28"/>
          <w:lang w:val="ru-RU"/>
        </w:rPr>
        <w:t>-</w:t>
      </w:r>
      <w:r w:rsidRPr="00070A56">
        <w:rPr>
          <w:rStyle w:val="a8"/>
          <w:bCs/>
          <w:sz w:val="28"/>
        </w:rPr>
        <w:t>dannyx</w:t>
      </w:r>
      <w:r w:rsidRPr="00F22D97">
        <w:rPr>
          <w:rStyle w:val="a8"/>
          <w:bCs/>
          <w:sz w:val="28"/>
          <w:lang w:val="ru-RU"/>
        </w:rPr>
        <w:t>-</w:t>
      </w:r>
      <w:r w:rsidRPr="00070A56">
        <w:rPr>
          <w:rStyle w:val="a8"/>
          <w:bCs/>
          <w:sz w:val="28"/>
        </w:rPr>
        <w:t>s</w:t>
      </w:r>
      <w:r w:rsidRPr="00F22D97">
        <w:rPr>
          <w:rStyle w:val="a8"/>
          <w:bCs/>
          <w:sz w:val="28"/>
          <w:lang w:val="ru-RU"/>
        </w:rPr>
        <w:t>-</w:t>
      </w:r>
      <w:r w:rsidRPr="00070A56">
        <w:rPr>
          <w:rStyle w:val="a8"/>
          <w:bCs/>
          <w:sz w:val="28"/>
        </w:rPr>
        <w:t>pomoshhyu</w:t>
      </w:r>
      <w:r w:rsidRPr="00F22D97">
        <w:rPr>
          <w:rStyle w:val="a8"/>
          <w:bCs/>
          <w:sz w:val="28"/>
          <w:lang w:val="ru-RU"/>
        </w:rPr>
        <w:t>-</w:t>
      </w:r>
      <w:r w:rsidRPr="00070A56">
        <w:rPr>
          <w:rStyle w:val="a8"/>
          <w:bCs/>
          <w:sz w:val="28"/>
        </w:rPr>
        <w:t>kibana</w:t>
      </w:r>
      <w:r w:rsidRPr="00F22D97">
        <w:rPr>
          <w:rStyle w:val="a8"/>
          <w:bCs/>
          <w:sz w:val="28"/>
          <w:lang w:val="ru-RU"/>
        </w:rPr>
        <w:t>/</w:t>
      </w:r>
      <w:r w:rsidR="00B41EBB">
        <w:rPr>
          <w:rStyle w:val="a8"/>
          <w:bCs/>
          <w:sz w:val="28"/>
          <w:lang w:val="ru-RU"/>
        </w:rPr>
        <w:fldChar w:fldCharType="end"/>
      </w:r>
    </w:p>
    <w:p w14:paraId="39C46880"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Расширение файла </w:t>
      </w:r>
      <w:r w:rsidRPr="008B62A9">
        <w:rPr>
          <w:bCs/>
          <w:sz w:val="28"/>
          <w:szCs w:val="28"/>
        </w:rPr>
        <w:t>PCAP</w:t>
      </w:r>
      <w:r w:rsidRPr="00F22D97">
        <w:rPr>
          <w:bCs/>
          <w:sz w:val="28"/>
          <w:szCs w:val="28"/>
          <w:lang w:val="ru-RU"/>
        </w:rPr>
        <w:t xml:space="preserve"> </w:t>
      </w:r>
      <w:r w:rsidRPr="008B62A9">
        <w:rPr>
          <w:bCs/>
          <w:sz w:val="28"/>
          <w:szCs w:val="28"/>
        </w:rPr>
        <w:t>kibana</w:t>
      </w:r>
      <w:r w:rsidRPr="00F22D97">
        <w:rPr>
          <w:bCs/>
          <w:sz w:val="28"/>
          <w:szCs w:val="28"/>
          <w:lang w:val="ru-RU"/>
        </w:rPr>
        <w:t xml:space="preserve"> [Электронный ресурс]. – Режим доступа: </w:t>
      </w:r>
      <w:r w:rsidR="00B41EBB">
        <w:fldChar w:fldCharType="begin"/>
      </w:r>
      <w:r w:rsidR="00B41EBB" w:rsidRPr="00B70EA2">
        <w:rPr>
          <w:lang w:val="ru-RU"/>
          <w:rPrChange w:id="172" w:author="root" w:date="2022-05-29T21:50:00Z">
            <w:rPr/>
          </w:rPrChange>
        </w:rPr>
        <w:instrText xml:space="preserve"> </w:instrText>
      </w:r>
      <w:r w:rsidR="00B41EBB">
        <w:instrText>HYPERLINK</w:instrText>
      </w:r>
      <w:r w:rsidR="00B41EBB" w:rsidRPr="00B70EA2">
        <w:rPr>
          <w:lang w:val="ru-RU"/>
          <w:rPrChange w:id="173" w:author="root" w:date="2022-05-29T21:50:00Z">
            <w:rPr/>
          </w:rPrChange>
        </w:rPr>
        <w:instrText xml:space="preserve"> "</w:instrText>
      </w:r>
      <w:r w:rsidR="00B41EBB">
        <w:instrText>https</w:instrText>
      </w:r>
      <w:r w:rsidR="00B41EBB" w:rsidRPr="00B70EA2">
        <w:rPr>
          <w:lang w:val="ru-RU"/>
          <w:rPrChange w:id="174" w:author="root" w:date="2022-05-29T21:50:00Z">
            <w:rPr/>
          </w:rPrChange>
        </w:rPr>
        <w:instrText>://</w:instrText>
      </w:r>
      <w:r w:rsidR="00B41EBB">
        <w:instrText>www</w:instrText>
      </w:r>
      <w:r w:rsidR="00B41EBB" w:rsidRPr="00B70EA2">
        <w:rPr>
          <w:lang w:val="ru-RU"/>
          <w:rPrChange w:id="175" w:author="root" w:date="2022-05-29T21:50:00Z">
            <w:rPr/>
          </w:rPrChange>
        </w:rPr>
        <w:instrText>.</w:instrText>
      </w:r>
      <w:r w:rsidR="00B41EBB">
        <w:instrText>file</w:instrText>
      </w:r>
      <w:r w:rsidR="00B41EBB" w:rsidRPr="00B70EA2">
        <w:rPr>
          <w:lang w:val="ru-RU"/>
          <w:rPrChange w:id="176" w:author="root" w:date="2022-05-29T21:50:00Z">
            <w:rPr/>
          </w:rPrChange>
        </w:rPr>
        <w:instrText>-</w:instrText>
      </w:r>
      <w:r w:rsidR="00B41EBB">
        <w:instrText>extension</w:instrText>
      </w:r>
      <w:r w:rsidR="00B41EBB" w:rsidRPr="00B70EA2">
        <w:rPr>
          <w:lang w:val="ru-RU"/>
          <w:rPrChange w:id="177" w:author="root" w:date="2022-05-29T21:50:00Z">
            <w:rPr/>
          </w:rPrChange>
        </w:rPr>
        <w:instrText>.</w:instrText>
      </w:r>
      <w:r w:rsidR="00B41EBB">
        <w:instrText>info</w:instrText>
      </w:r>
      <w:r w:rsidR="00B41EBB" w:rsidRPr="00B70EA2">
        <w:rPr>
          <w:lang w:val="ru-RU"/>
          <w:rPrChange w:id="178" w:author="root" w:date="2022-05-29T21:50:00Z">
            <w:rPr/>
          </w:rPrChange>
        </w:rPr>
        <w:instrText>/</w:instrText>
      </w:r>
      <w:r w:rsidR="00B41EBB">
        <w:instrText>ru</w:instrText>
      </w:r>
      <w:r w:rsidR="00B41EBB" w:rsidRPr="00B70EA2">
        <w:rPr>
          <w:lang w:val="ru-RU"/>
          <w:rPrChange w:id="179" w:author="root" w:date="2022-05-29T21:50:00Z">
            <w:rPr/>
          </w:rPrChange>
        </w:rPr>
        <w:instrText>/</w:instrText>
      </w:r>
      <w:r w:rsidR="00B41EBB">
        <w:instrText>format</w:instrText>
      </w:r>
      <w:r w:rsidR="00B41EBB" w:rsidRPr="00B70EA2">
        <w:rPr>
          <w:lang w:val="ru-RU"/>
          <w:rPrChange w:id="180" w:author="root" w:date="2022-05-29T21:50:00Z">
            <w:rPr/>
          </w:rPrChange>
        </w:rPr>
        <w:instrText>/</w:instrText>
      </w:r>
      <w:r w:rsidR="00B41EBB">
        <w:instrText>pcap</w:instrText>
      </w:r>
      <w:r w:rsidR="00B41EBB" w:rsidRPr="00B70EA2">
        <w:rPr>
          <w:lang w:val="ru-RU"/>
          <w:rPrChange w:id="181" w:author="root" w:date="2022-05-29T21:50:00Z">
            <w:rPr/>
          </w:rPrChange>
        </w:rPr>
        <w:instrText xml:space="preserve">"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www</w:t>
      </w:r>
      <w:r w:rsidRPr="00F22D97">
        <w:rPr>
          <w:rStyle w:val="a8"/>
          <w:bCs/>
          <w:sz w:val="28"/>
          <w:lang w:val="ru-RU"/>
        </w:rPr>
        <w:t>.</w:t>
      </w:r>
      <w:r w:rsidRPr="00070A56">
        <w:rPr>
          <w:rStyle w:val="a8"/>
          <w:bCs/>
          <w:sz w:val="28"/>
        </w:rPr>
        <w:t>file</w:t>
      </w:r>
      <w:r w:rsidRPr="00F22D97">
        <w:rPr>
          <w:rStyle w:val="a8"/>
          <w:bCs/>
          <w:sz w:val="28"/>
          <w:lang w:val="ru-RU"/>
        </w:rPr>
        <w:t>-</w:t>
      </w:r>
      <w:r w:rsidRPr="00070A56">
        <w:rPr>
          <w:rStyle w:val="a8"/>
          <w:bCs/>
          <w:sz w:val="28"/>
        </w:rPr>
        <w:t>extension</w:t>
      </w:r>
      <w:r w:rsidRPr="00F22D97">
        <w:rPr>
          <w:rStyle w:val="a8"/>
          <w:bCs/>
          <w:sz w:val="28"/>
          <w:lang w:val="ru-RU"/>
        </w:rPr>
        <w:t>.</w:t>
      </w:r>
      <w:r w:rsidRPr="00070A56">
        <w:rPr>
          <w:rStyle w:val="a8"/>
          <w:bCs/>
          <w:sz w:val="28"/>
        </w:rPr>
        <w:t>info</w:t>
      </w:r>
      <w:r w:rsidRPr="00F22D97">
        <w:rPr>
          <w:rStyle w:val="a8"/>
          <w:bCs/>
          <w:sz w:val="28"/>
          <w:lang w:val="ru-RU"/>
        </w:rPr>
        <w:t>/</w:t>
      </w:r>
      <w:r w:rsidRPr="00070A56">
        <w:rPr>
          <w:rStyle w:val="a8"/>
          <w:bCs/>
          <w:sz w:val="28"/>
        </w:rPr>
        <w:t>ru</w:t>
      </w:r>
      <w:r w:rsidRPr="00F22D97">
        <w:rPr>
          <w:rStyle w:val="a8"/>
          <w:bCs/>
          <w:sz w:val="28"/>
          <w:lang w:val="ru-RU"/>
        </w:rPr>
        <w:t>/</w:t>
      </w:r>
      <w:r w:rsidRPr="00070A56">
        <w:rPr>
          <w:rStyle w:val="a8"/>
          <w:bCs/>
          <w:sz w:val="28"/>
        </w:rPr>
        <w:t>format</w:t>
      </w:r>
      <w:r w:rsidRPr="00F22D97">
        <w:rPr>
          <w:rStyle w:val="a8"/>
          <w:bCs/>
          <w:sz w:val="28"/>
          <w:lang w:val="ru-RU"/>
        </w:rPr>
        <w:t>/</w:t>
      </w:r>
      <w:r w:rsidRPr="00070A56">
        <w:rPr>
          <w:rStyle w:val="a8"/>
          <w:bCs/>
          <w:sz w:val="28"/>
        </w:rPr>
        <w:t>pcap</w:t>
      </w:r>
      <w:r w:rsidR="00B41EBB">
        <w:rPr>
          <w:rStyle w:val="a8"/>
          <w:bCs/>
          <w:sz w:val="28"/>
        </w:rPr>
        <w:fldChar w:fldCharType="end"/>
      </w:r>
    </w:p>
    <w:p w14:paraId="3EE9B67D"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 Утилита </w:t>
      </w:r>
      <w:r w:rsidRPr="00F358E4">
        <w:rPr>
          <w:bCs/>
          <w:sz w:val="28"/>
          <w:szCs w:val="28"/>
        </w:rPr>
        <w:t>tcpdump</w:t>
      </w:r>
      <w:r w:rsidRPr="00F22D97">
        <w:rPr>
          <w:bCs/>
          <w:sz w:val="28"/>
          <w:szCs w:val="28"/>
          <w:lang w:val="ru-RU"/>
        </w:rPr>
        <w:t xml:space="preserve"> для анализа сети [Электронный ресурс]. – Режим доступа: </w:t>
      </w:r>
      <w:r w:rsidR="00B41EBB">
        <w:fldChar w:fldCharType="begin"/>
      </w:r>
      <w:r w:rsidR="00B41EBB" w:rsidRPr="00B70EA2">
        <w:rPr>
          <w:lang w:val="ru-RU"/>
          <w:rPrChange w:id="182" w:author="root" w:date="2022-05-29T21:50:00Z">
            <w:rPr/>
          </w:rPrChange>
        </w:rPr>
        <w:instrText xml:space="preserve"> </w:instrText>
      </w:r>
      <w:r w:rsidR="00B41EBB">
        <w:instrText>HYPERLINK</w:instrText>
      </w:r>
      <w:r w:rsidR="00B41EBB" w:rsidRPr="00B70EA2">
        <w:rPr>
          <w:lang w:val="ru-RU"/>
          <w:rPrChange w:id="183" w:author="root" w:date="2022-05-29T21:50:00Z">
            <w:rPr/>
          </w:rPrChange>
        </w:rPr>
        <w:instrText xml:space="preserve"> "</w:instrText>
      </w:r>
      <w:r w:rsidR="00B41EBB">
        <w:instrText>https</w:instrText>
      </w:r>
      <w:r w:rsidR="00B41EBB" w:rsidRPr="00B70EA2">
        <w:rPr>
          <w:lang w:val="ru-RU"/>
          <w:rPrChange w:id="184" w:author="root" w:date="2022-05-29T21:50:00Z">
            <w:rPr/>
          </w:rPrChange>
        </w:rPr>
        <w:instrText>://</w:instrText>
      </w:r>
      <w:r w:rsidR="00B41EBB">
        <w:instrText>sysadminium</w:instrText>
      </w:r>
      <w:r w:rsidR="00B41EBB" w:rsidRPr="00B70EA2">
        <w:rPr>
          <w:lang w:val="ru-RU"/>
          <w:rPrChange w:id="185" w:author="root" w:date="2022-05-29T21:50:00Z">
            <w:rPr/>
          </w:rPrChange>
        </w:rPr>
        <w:instrText>.</w:instrText>
      </w:r>
      <w:r w:rsidR="00B41EBB">
        <w:instrText>ru</w:instrText>
      </w:r>
      <w:r w:rsidR="00B41EBB" w:rsidRPr="00B70EA2">
        <w:rPr>
          <w:lang w:val="ru-RU"/>
          <w:rPrChange w:id="186" w:author="root" w:date="2022-05-29T21:50:00Z">
            <w:rPr/>
          </w:rPrChange>
        </w:rPr>
        <w:instrText>/</w:instrText>
      </w:r>
      <w:r w:rsidR="00B41EBB">
        <w:instrText>tcpdump</w:instrText>
      </w:r>
      <w:r w:rsidR="00B41EBB" w:rsidRPr="00B70EA2">
        <w:rPr>
          <w:lang w:val="ru-RU"/>
          <w:rPrChange w:id="187" w:author="root" w:date="2022-05-29T21:50:00Z">
            <w:rPr/>
          </w:rPrChange>
        </w:rPr>
        <w:instrText xml:space="preserve">/"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sysadminium</w:t>
      </w:r>
      <w:r w:rsidRPr="00F22D97">
        <w:rPr>
          <w:rStyle w:val="a8"/>
          <w:bCs/>
          <w:sz w:val="28"/>
          <w:lang w:val="ru-RU"/>
        </w:rPr>
        <w:t>.</w:t>
      </w:r>
      <w:r w:rsidRPr="00070A56">
        <w:rPr>
          <w:rStyle w:val="a8"/>
          <w:bCs/>
          <w:sz w:val="28"/>
        </w:rPr>
        <w:t>ru</w:t>
      </w:r>
      <w:r w:rsidRPr="00F22D97">
        <w:rPr>
          <w:rStyle w:val="a8"/>
          <w:bCs/>
          <w:sz w:val="28"/>
          <w:lang w:val="ru-RU"/>
        </w:rPr>
        <w:t>/</w:t>
      </w:r>
      <w:r w:rsidRPr="00070A56">
        <w:rPr>
          <w:rStyle w:val="a8"/>
          <w:bCs/>
          <w:sz w:val="28"/>
        </w:rPr>
        <w:t>tcpdump</w:t>
      </w:r>
      <w:r w:rsidRPr="00F22D97">
        <w:rPr>
          <w:rStyle w:val="a8"/>
          <w:bCs/>
          <w:sz w:val="28"/>
          <w:lang w:val="ru-RU"/>
        </w:rPr>
        <w:t>/</w:t>
      </w:r>
      <w:r w:rsidR="00B41EBB">
        <w:rPr>
          <w:rStyle w:val="a8"/>
          <w:bCs/>
          <w:sz w:val="28"/>
          <w:lang w:val="ru-RU"/>
        </w:rPr>
        <w:fldChar w:fldCharType="end"/>
      </w:r>
    </w:p>
    <w:p w14:paraId="270AB7E6"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 </w:t>
      </w:r>
      <w:r w:rsidRPr="00F358E4">
        <w:rPr>
          <w:bCs/>
          <w:sz w:val="28"/>
          <w:szCs w:val="28"/>
        </w:rPr>
        <w:t>Kibana</w:t>
      </w:r>
      <w:r w:rsidRPr="00F22D97">
        <w:rPr>
          <w:bCs/>
          <w:sz w:val="28"/>
          <w:szCs w:val="28"/>
          <w:lang w:val="ru-RU"/>
        </w:rPr>
        <w:t xml:space="preserve"> [Электронный ресурс]. – Режим доступа:</w:t>
      </w:r>
      <w:r w:rsidRPr="00F358E4">
        <w:rPr>
          <w:bCs/>
          <w:sz w:val="28"/>
          <w:szCs w:val="28"/>
        </w:rPr>
        <w:t>https</w:t>
      </w:r>
      <w:r w:rsidRPr="00F22D97">
        <w:rPr>
          <w:bCs/>
          <w:sz w:val="28"/>
          <w:szCs w:val="28"/>
          <w:lang w:val="ru-RU"/>
        </w:rPr>
        <w:t>://</w:t>
      </w:r>
      <w:r w:rsidRPr="00F358E4">
        <w:rPr>
          <w:bCs/>
          <w:sz w:val="28"/>
          <w:szCs w:val="28"/>
        </w:rPr>
        <w:t>www</w:t>
      </w:r>
      <w:r w:rsidRPr="00F22D97">
        <w:rPr>
          <w:bCs/>
          <w:sz w:val="28"/>
          <w:szCs w:val="28"/>
          <w:lang w:val="ru-RU"/>
        </w:rPr>
        <w:t>.</w:t>
      </w:r>
      <w:r w:rsidRPr="00F358E4">
        <w:rPr>
          <w:bCs/>
          <w:sz w:val="28"/>
          <w:szCs w:val="28"/>
        </w:rPr>
        <w:t>elastic</w:t>
      </w:r>
      <w:r w:rsidRPr="00F22D97">
        <w:rPr>
          <w:bCs/>
          <w:sz w:val="28"/>
          <w:szCs w:val="28"/>
          <w:lang w:val="ru-RU"/>
        </w:rPr>
        <w:t>.</w:t>
      </w:r>
      <w:r w:rsidRPr="00F358E4">
        <w:rPr>
          <w:bCs/>
          <w:sz w:val="28"/>
          <w:szCs w:val="28"/>
        </w:rPr>
        <w:t>co</w:t>
      </w:r>
      <w:r w:rsidRPr="00F22D97">
        <w:rPr>
          <w:bCs/>
          <w:sz w:val="28"/>
          <w:szCs w:val="28"/>
          <w:lang w:val="ru-RU"/>
        </w:rPr>
        <w:t>/</w:t>
      </w:r>
      <w:r w:rsidRPr="00F358E4">
        <w:rPr>
          <w:bCs/>
          <w:sz w:val="28"/>
          <w:szCs w:val="28"/>
        </w:rPr>
        <w:t>kibana</w:t>
      </w:r>
      <w:r w:rsidRPr="00F22D97">
        <w:rPr>
          <w:bCs/>
          <w:sz w:val="28"/>
          <w:szCs w:val="28"/>
          <w:lang w:val="ru-RU"/>
        </w:rPr>
        <w:t>/</w:t>
      </w:r>
    </w:p>
    <w:p w14:paraId="613DA7E7"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Сканирование портов [Электронный ресурс]. – Режим доступа: </w:t>
      </w:r>
      <w:r w:rsidR="00B41EBB">
        <w:fldChar w:fldCharType="begin"/>
      </w:r>
      <w:r w:rsidR="00B41EBB" w:rsidRPr="00B70EA2">
        <w:rPr>
          <w:lang w:val="ru-RU"/>
          <w:rPrChange w:id="188" w:author="root" w:date="2022-05-29T21:50:00Z">
            <w:rPr/>
          </w:rPrChange>
        </w:rPr>
        <w:instrText xml:space="preserve"> </w:instrText>
      </w:r>
      <w:r w:rsidR="00B41EBB">
        <w:instrText>HYPERLINK</w:instrText>
      </w:r>
      <w:r w:rsidR="00B41EBB" w:rsidRPr="00B70EA2">
        <w:rPr>
          <w:lang w:val="ru-RU"/>
          <w:rPrChange w:id="189" w:author="root" w:date="2022-05-29T21:50:00Z">
            <w:rPr/>
          </w:rPrChange>
        </w:rPr>
        <w:instrText xml:space="preserve"> "</w:instrText>
      </w:r>
      <w:r w:rsidR="00B41EBB">
        <w:instrText>https</w:instrText>
      </w:r>
      <w:r w:rsidR="00B41EBB" w:rsidRPr="00B70EA2">
        <w:rPr>
          <w:lang w:val="ru-RU"/>
          <w:rPrChange w:id="190" w:author="root" w:date="2022-05-29T21:50:00Z">
            <w:rPr/>
          </w:rPrChange>
        </w:rPr>
        <w:instrText>://</w:instrText>
      </w:r>
      <w:r w:rsidR="00B41EBB">
        <w:instrText>encyclopedia</w:instrText>
      </w:r>
      <w:r w:rsidR="00B41EBB" w:rsidRPr="00B70EA2">
        <w:rPr>
          <w:lang w:val="ru-RU"/>
          <w:rPrChange w:id="191" w:author="root" w:date="2022-05-29T21:50:00Z">
            <w:rPr/>
          </w:rPrChange>
        </w:rPr>
        <w:instrText>.</w:instrText>
      </w:r>
      <w:r w:rsidR="00B41EBB">
        <w:instrText>kaspersky</w:instrText>
      </w:r>
      <w:r w:rsidR="00B41EBB" w:rsidRPr="00B70EA2">
        <w:rPr>
          <w:lang w:val="ru-RU"/>
          <w:rPrChange w:id="192" w:author="root" w:date="2022-05-29T21:50:00Z">
            <w:rPr/>
          </w:rPrChange>
        </w:rPr>
        <w:instrText>.</w:instrText>
      </w:r>
      <w:r w:rsidR="00B41EBB">
        <w:instrText>ru</w:instrText>
      </w:r>
      <w:r w:rsidR="00B41EBB" w:rsidRPr="00B70EA2">
        <w:rPr>
          <w:lang w:val="ru-RU"/>
          <w:rPrChange w:id="193" w:author="root" w:date="2022-05-29T21:50:00Z">
            <w:rPr/>
          </w:rPrChange>
        </w:rPr>
        <w:instrText>/</w:instrText>
      </w:r>
      <w:r w:rsidR="00B41EBB">
        <w:instrText>glossary</w:instrText>
      </w:r>
      <w:r w:rsidR="00B41EBB" w:rsidRPr="00B70EA2">
        <w:rPr>
          <w:lang w:val="ru-RU"/>
          <w:rPrChange w:id="194" w:author="root" w:date="2022-05-29T21:50:00Z">
            <w:rPr/>
          </w:rPrChange>
        </w:rPr>
        <w:instrText>/</w:instrText>
      </w:r>
      <w:r w:rsidR="00B41EBB">
        <w:instrText>port</w:instrText>
      </w:r>
      <w:r w:rsidR="00B41EBB" w:rsidRPr="00B70EA2">
        <w:rPr>
          <w:lang w:val="ru-RU"/>
          <w:rPrChange w:id="195" w:author="root" w:date="2022-05-29T21:50:00Z">
            <w:rPr/>
          </w:rPrChange>
        </w:rPr>
        <w:instrText>-</w:instrText>
      </w:r>
      <w:r w:rsidR="00B41EBB">
        <w:instrText>scanning</w:instrText>
      </w:r>
      <w:r w:rsidR="00B41EBB" w:rsidRPr="00B70EA2">
        <w:rPr>
          <w:lang w:val="ru-RU"/>
          <w:rPrChange w:id="196" w:author="root" w:date="2022-05-29T21:50:00Z">
            <w:rPr/>
          </w:rPrChange>
        </w:rPr>
        <w:instrText xml:space="preserve">/"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encyclopedia</w:t>
      </w:r>
      <w:r w:rsidRPr="00F22D97">
        <w:rPr>
          <w:rStyle w:val="a8"/>
          <w:bCs/>
          <w:sz w:val="28"/>
          <w:lang w:val="ru-RU"/>
        </w:rPr>
        <w:t>.</w:t>
      </w:r>
      <w:r w:rsidRPr="00070A56">
        <w:rPr>
          <w:rStyle w:val="a8"/>
          <w:bCs/>
          <w:sz w:val="28"/>
        </w:rPr>
        <w:t>kaspersky</w:t>
      </w:r>
      <w:r w:rsidRPr="00F22D97">
        <w:rPr>
          <w:rStyle w:val="a8"/>
          <w:bCs/>
          <w:sz w:val="28"/>
          <w:lang w:val="ru-RU"/>
        </w:rPr>
        <w:t>.</w:t>
      </w:r>
      <w:r w:rsidRPr="00070A56">
        <w:rPr>
          <w:rStyle w:val="a8"/>
          <w:bCs/>
          <w:sz w:val="28"/>
        </w:rPr>
        <w:t>ru</w:t>
      </w:r>
      <w:r w:rsidRPr="00F22D97">
        <w:rPr>
          <w:rStyle w:val="a8"/>
          <w:bCs/>
          <w:sz w:val="28"/>
          <w:lang w:val="ru-RU"/>
        </w:rPr>
        <w:t>/</w:t>
      </w:r>
      <w:r w:rsidRPr="00070A56">
        <w:rPr>
          <w:rStyle w:val="a8"/>
          <w:bCs/>
          <w:sz w:val="28"/>
        </w:rPr>
        <w:t>glossary</w:t>
      </w:r>
      <w:r w:rsidRPr="00F22D97">
        <w:rPr>
          <w:rStyle w:val="a8"/>
          <w:bCs/>
          <w:sz w:val="28"/>
          <w:lang w:val="ru-RU"/>
        </w:rPr>
        <w:t>/</w:t>
      </w:r>
      <w:r w:rsidRPr="00070A56">
        <w:rPr>
          <w:rStyle w:val="a8"/>
          <w:bCs/>
          <w:sz w:val="28"/>
        </w:rPr>
        <w:t>port</w:t>
      </w:r>
      <w:r w:rsidRPr="00F22D97">
        <w:rPr>
          <w:rStyle w:val="a8"/>
          <w:bCs/>
          <w:sz w:val="28"/>
          <w:lang w:val="ru-RU"/>
        </w:rPr>
        <w:t>-</w:t>
      </w:r>
      <w:r w:rsidRPr="00070A56">
        <w:rPr>
          <w:rStyle w:val="a8"/>
          <w:bCs/>
          <w:sz w:val="28"/>
        </w:rPr>
        <w:t>scanning</w:t>
      </w:r>
      <w:r w:rsidRPr="00F22D97">
        <w:rPr>
          <w:rStyle w:val="a8"/>
          <w:bCs/>
          <w:sz w:val="28"/>
          <w:lang w:val="ru-RU"/>
        </w:rPr>
        <w:t>/</w:t>
      </w:r>
      <w:r w:rsidR="00B41EBB">
        <w:rPr>
          <w:rStyle w:val="a8"/>
          <w:bCs/>
          <w:sz w:val="28"/>
          <w:lang w:val="ru-RU"/>
        </w:rPr>
        <w:fldChar w:fldCharType="end"/>
      </w:r>
    </w:p>
    <w:p w14:paraId="155F2F59"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t xml:space="preserve">Настройка обратного прокси </w:t>
      </w:r>
      <w:r w:rsidRPr="00492D75">
        <w:rPr>
          <w:bCs/>
          <w:sz w:val="28"/>
          <w:szCs w:val="28"/>
        </w:rPr>
        <w:t>Nginx</w:t>
      </w:r>
      <w:r w:rsidRPr="00F22D97">
        <w:rPr>
          <w:bCs/>
          <w:sz w:val="28"/>
          <w:szCs w:val="28"/>
          <w:lang w:val="ru-RU"/>
        </w:rPr>
        <w:t xml:space="preserve"> на </w:t>
      </w:r>
      <w:r w:rsidRPr="00492D75">
        <w:rPr>
          <w:bCs/>
          <w:sz w:val="28"/>
          <w:szCs w:val="28"/>
        </w:rPr>
        <w:t>Linux</w:t>
      </w:r>
      <w:r w:rsidRPr="00F22D97">
        <w:rPr>
          <w:bCs/>
          <w:sz w:val="28"/>
          <w:szCs w:val="28"/>
          <w:lang w:val="ru-RU"/>
        </w:rPr>
        <w:t xml:space="preserve"> [Электронный ресурс]. – Режим доступа: </w:t>
      </w:r>
      <w:r w:rsidR="00B41EBB">
        <w:fldChar w:fldCharType="begin"/>
      </w:r>
      <w:r w:rsidR="00B41EBB" w:rsidRPr="00B70EA2">
        <w:rPr>
          <w:lang w:val="ru-RU"/>
          <w:rPrChange w:id="197" w:author="root" w:date="2022-05-29T21:50:00Z">
            <w:rPr/>
          </w:rPrChange>
        </w:rPr>
        <w:instrText xml:space="preserve"> </w:instrText>
      </w:r>
      <w:r w:rsidR="00B41EBB">
        <w:instrText>HYPERLINK</w:instrText>
      </w:r>
      <w:r w:rsidR="00B41EBB" w:rsidRPr="00B70EA2">
        <w:rPr>
          <w:lang w:val="ru-RU"/>
          <w:rPrChange w:id="198" w:author="root" w:date="2022-05-29T21:50:00Z">
            <w:rPr/>
          </w:rPrChange>
        </w:rPr>
        <w:instrText xml:space="preserve"> "</w:instrText>
      </w:r>
      <w:r w:rsidR="00B41EBB">
        <w:instrText>https</w:instrText>
      </w:r>
      <w:r w:rsidR="00B41EBB" w:rsidRPr="00B70EA2">
        <w:rPr>
          <w:lang w:val="ru-RU"/>
          <w:rPrChange w:id="199" w:author="root" w:date="2022-05-29T21:50:00Z">
            <w:rPr/>
          </w:rPrChange>
        </w:rPr>
        <w:instrText>://</w:instrText>
      </w:r>
      <w:r w:rsidR="00B41EBB">
        <w:instrText>andreyex</w:instrText>
      </w:r>
      <w:r w:rsidR="00B41EBB" w:rsidRPr="00B70EA2">
        <w:rPr>
          <w:lang w:val="ru-RU"/>
          <w:rPrChange w:id="200" w:author="root" w:date="2022-05-29T21:50:00Z">
            <w:rPr/>
          </w:rPrChange>
        </w:rPr>
        <w:instrText>.</w:instrText>
      </w:r>
      <w:r w:rsidR="00B41EBB">
        <w:instrText>ru</w:instrText>
      </w:r>
      <w:r w:rsidR="00B41EBB" w:rsidRPr="00B70EA2">
        <w:rPr>
          <w:lang w:val="ru-RU"/>
          <w:rPrChange w:id="201" w:author="root" w:date="2022-05-29T21:50:00Z">
            <w:rPr/>
          </w:rPrChange>
        </w:rPr>
        <w:instrText>/</w:instrText>
      </w:r>
      <w:r w:rsidR="00B41EBB">
        <w:instrText>operacionnaya</w:instrText>
      </w:r>
      <w:r w:rsidR="00B41EBB" w:rsidRPr="00B70EA2">
        <w:rPr>
          <w:lang w:val="ru-RU"/>
          <w:rPrChange w:id="202" w:author="root" w:date="2022-05-29T21:50:00Z">
            <w:rPr/>
          </w:rPrChange>
        </w:rPr>
        <w:instrText>-</w:instrText>
      </w:r>
      <w:r w:rsidR="00B41EBB">
        <w:instrText>sistema</w:instrText>
      </w:r>
      <w:r w:rsidR="00B41EBB" w:rsidRPr="00B70EA2">
        <w:rPr>
          <w:lang w:val="ru-RU"/>
          <w:rPrChange w:id="203" w:author="root" w:date="2022-05-29T21:50:00Z">
            <w:rPr/>
          </w:rPrChange>
        </w:rPr>
        <w:instrText>-</w:instrText>
      </w:r>
      <w:r w:rsidR="00B41EBB">
        <w:instrText>linux</w:instrText>
      </w:r>
      <w:r w:rsidR="00B41EBB" w:rsidRPr="00B70EA2">
        <w:rPr>
          <w:lang w:val="ru-RU"/>
          <w:rPrChange w:id="204" w:author="root" w:date="2022-05-29T21:50:00Z">
            <w:rPr/>
          </w:rPrChange>
        </w:rPr>
        <w:instrText>/</w:instrText>
      </w:r>
      <w:r w:rsidR="00B41EBB">
        <w:instrText>nastrojka</w:instrText>
      </w:r>
      <w:r w:rsidR="00B41EBB" w:rsidRPr="00B70EA2">
        <w:rPr>
          <w:lang w:val="ru-RU"/>
          <w:rPrChange w:id="205" w:author="root" w:date="2022-05-29T21:50:00Z">
            <w:rPr/>
          </w:rPrChange>
        </w:rPr>
        <w:instrText>-</w:instrText>
      </w:r>
      <w:r w:rsidR="00B41EBB">
        <w:instrText>obratnogo</w:instrText>
      </w:r>
      <w:r w:rsidR="00B41EBB" w:rsidRPr="00B70EA2">
        <w:rPr>
          <w:lang w:val="ru-RU"/>
          <w:rPrChange w:id="206" w:author="root" w:date="2022-05-29T21:50:00Z">
            <w:rPr/>
          </w:rPrChange>
        </w:rPr>
        <w:instrText>-</w:instrText>
      </w:r>
      <w:r w:rsidR="00B41EBB">
        <w:instrText>proksi</w:instrText>
      </w:r>
      <w:r w:rsidR="00B41EBB" w:rsidRPr="00B70EA2">
        <w:rPr>
          <w:lang w:val="ru-RU"/>
          <w:rPrChange w:id="207" w:author="root" w:date="2022-05-29T21:50:00Z">
            <w:rPr/>
          </w:rPrChange>
        </w:rPr>
        <w:instrText>-</w:instrText>
      </w:r>
      <w:r w:rsidR="00B41EBB">
        <w:instrText>nginx</w:instrText>
      </w:r>
      <w:r w:rsidR="00B41EBB" w:rsidRPr="00B70EA2">
        <w:rPr>
          <w:lang w:val="ru-RU"/>
          <w:rPrChange w:id="208" w:author="root" w:date="2022-05-29T21:50:00Z">
            <w:rPr/>
          </w:rPrChange>
        </w:rPr>
        <w:instrText>-</w:instrText>
      </w:r>
      <w:r w:rsidR="00B41EBB">
        <w:instrText>na</w:instrText>
      </w:r>
      <w:r w:rsidR="00B41EBB" w:rsidRPr="00B70EA2">
        <w:rPr>
          <w:lang w:val="ru-RU"/>
          <w:rPrChange w:id="209" w:author="root" w:date="2022-05-29T21:50:00Z">
            <w:rPr/>
          </w:rPrChange>
        </w:rPr>
        <w:instrText>-</w:instrText>
      </w:r>
      <w:r w:rsidR="00B41EBB">
        <w:instrText>linux</w:instrText>
      </w:r>
      <w:r w:rsidR="00B41EBB" w:rsidRPr="00B70EA2">
        <w:rPr>
          <w:lang w:val="ru-RU"/>
          <w:rPrChange w:id="210" w:author="root" w:date="2022-05-29T21:50:00Z">
            <w:rPr/>
          </w:rPrChange>
        </w:rPr>
        <w:instrText xml:space="preserve">/" </w:instrText>
      </w:r>
      <w:r w:rsidR="00B41EBB">
        <w:fldChar w:fldCharType="separate"/>
      </w:r>
      <w:r w:rsidRPr="00070A56">
        <w:rPr>
          <w:rStyle w:val="a8"/>
          <w:bCs/>
          <w:sz w:val="28"/>
        </w:rPr>
        <w:t>https</w:t>
      </w:r>
      <w:r w:rsidRPr="00F22D97">
        <w:rPr>
          <w:rStyle w:val="a8"/>
          <w:bCs/>
          <w:sz w:val="28"/>
          <w:lang w:val="ru-RU"/>
        </w:rPr>
        <w:t>://</w:t>
      </w:r>
      <w:r w:rsidRPr="00070A56">
        <w:rPr>
          <w:rStyle w:val="a8"/>
          <w:bCs/>
          <w:sz w:val="28"/>
        </w:rPr>
        <w:t>andreyex</w:t>
      </w:r>
      <w:r w:rsidRPr="00F22D97">
        <w:rPr>
          <w:rStyle w:val="a8"/>
          <w:bCs/>
          <w:sz w:val="28"/>
          <w:lang w:val="ru-RU"/>
        </w:rPr>
        <w:t>.</w:t>
      </w:r>
      <w:r w:rsidRPr="00070A56">
        <w:rPr>
          <w:rStyle w:val="a8"/>
          <w:bCs/>
          <w:sz w:val="28"/>
        </w:rPr>
        <w:t>ru</w:t>
      </w:r>
      <w:r w:rsidRPr="00F22D97">
        <w:rPr>
          <w:rStyle w:val="a8"/>
          <w:bCs/>
          <w:sz w:val="28"/>
          <w:lang w:val="ru-RU"/>
        </w:rPr>
        <w:t>/</w:t>
      </w:r>
      <w:r w:rsidRPr="00070A56">
        <w:rPr>
          <w:rStyle w:val="a8"/>
          <w:bCs/>
          <w:sz w:val="28"/>
        </w:rPr>
        <w:t>operacionnaya</w:t>
      </w:r>
      <w:r w:rsidRPr="00F22D97">
        <w:rPr>
          <w:rStyle w:val="a8"/>
          <w:bCs/>
          <w:sz w:val="28"/>
          <w:lang w:val="ru-RU"/>
        </w:rPr>
        <w:t>-</w:t>
      </w:r>
      <w:r w:rsidRPr="00070A56">
        <w:rPr>
          <w:rStyle w:val="a8"/>
          <w:bCs/>
          <w:sz w:val="28"/>
        </w:rPr>
        <w:t>sistema</w:t>
      </w:r>
      <w:r w:rsidRPr="00F22D97">
        <w:rPr>
          <w:rStyle w:val="a8"/>
          <w:bCs/>
          <w:sz w:val="28"/>
          <w:lang w:val="ru-RU"/>
        </w:rPr>
        <w:t>-</w:t>
      </w:r>
      <w:r w:rsidRPr="00070A56">
        <w:rPr>
          <w:rStyle w:val="a8"/>
          <w:bCs/>
          <w:sz w:val="28"/>
        </w:rPr>
        <w:t>linux</w:t>
      </w:r>
      <w:r w:rsidRPr="00F22D97">
        <w:rPr>
          <w:rStyle w:val="a8"/>
          <w:bCs/>
          <w:sz w:val="28"/>
          <w:lang w:val="ru-RU"/>
        </w:rPr>
        <w:t>/</w:t>
      </w:r>
      <w:r w:rsidRPr="00070A56">
        <w:rPr>
          <w:rStyle w:val="a8"/>
          <w:bCs/>
          <w:sz w:val="28"/>
        </w:rPr>
        <w:t>nastrojka</w:t>
      </w:r>
      <w:r w:rsidRPr="00F22D97">
        <w:rPr>
          <w:rStyle w:val="a8"/>
          <w:bCs/>
          <w:sz w:val="28"/>
          <w:lang w:val="ru-RU"/>
        </w:rPr>
        <w:t>-</w:t>
      </w:r>
      <w:r w:rsidRPr="00070A56">
        <w:rPr>
          <w:rStyle w:val="a8"/>
          <w:bCs/>
          <w:sz w:val="28"/>
        </w:rPr>
        <w:t>obratnogo</w:t>
      </w:r>
      <w:r w:rsidRPr="00F22D97">
        <w:rPr>
          <w:rStyle w:val="a8"/>
          <w:bCs/>
          <w:sz w:val="28"/>
          <w:lang w:val="ru-RU"/>
        </w:rPr>
        <w:t>-</w:t>
      </w:r>
      <w:r w:rsidRPr="00070A56">
        <w:rPr>
          <w:rStyle w:val="a8"/>
          <w:bCs/>
          <w:sz w:val="28"/>
        </w:rPr>
        <w:t>proksi</w:t>
      </w:r>
      <w:r w:rsidRPr="00F22D97">
        <w:rPr>
          <w:rStyle w:val="a8"/>
          <w:bCs/>
          <w:sz w:val="28"/>
          <w:lang w:val="ru-RU"/>
        </w:rPr>
        <w:t>-</w:t>
      </w:r>
      <w:r w:rsidRPr="00070A56">
        <w:rPr>
          <w:rStyle w:val="a8"/>
          <w:bCs/>
          <w:sz w:val="28"/>
        </w:rPr>
        <w:t>nginx</w:t>
      </w:r>
      <w:r w:rsidRPr="00F22D97">
        <w:rPr>
          <w:rStyle w:val="a8"/>
          <w:bCs/>
          <w:sz w:val="28"/>
          <w:lang w:val="ru-RU"/>
        </w:rPr>
        <w:t>-</w:t>
      </w:r>
      <w:r w:rsidRPr="00070A56">
        <w:rPr>
          <w:rStyle w:val="a8"/>
          <w:bCs/>
          <w:sz w:val="28"/>
        </w:rPr>
        <w:t>na</w:t>
      </w:r>
      <w:r w:rsidRPr="00F22D97">
        <w:rPr>
          <w:rStyle w:val="a8"/>
          <w:bCs/>
          <w:sz w:val="28"/>
          <w:lang w:val="ru-RU"/>
        </w:rPr>
        <w:t>-</w:t>
      </w:r>
      <w:r w:rsidRPr="00070A56">
        <w:rPr>
          <w:rStyle w:val="a8"/>
          <w:bCs/>
          <w:sz w:val="28"/>
        </w:rPr>
        <w:t>linux</w:t>
      </w:r>
      <w:r w:rsidRPr="00F22D97">
        <w:rPr>
          <w:rStyle w:val="a8"/>
          <w:bCs/>
          <w:sz w:val="28"/>
          <w:lang w:val="ru-RU"/>
        </w:rPr>
        <w:t>/</w:t>
      </w:r>
      <w:r w:rsidR="00B41EBB">
        <w:rPr>
          <w:rStyle w:val="a8"/>
          <w:bCs/>
          <w:sz w:val="28"/>
          <w:lang w:val="ru-RU"/>
        </w:rPr>
        <w:fldChar w:fldCharType="end"/>
      </w:r>
    </w:p>
    <w:p w14:paraId="7FA8286B" w14:textId="77777777" w:rsidR="00F22D97" w:rsidRPr="00F22D97" w:rsidRDefault="00F22D97" w:rsidP="00357AB1">
      <w:pPr>
        <w:pStyle w:val="aff0"/>
        <w:numPr>
          <w:ilvl w:val="0"/>
          <w:numId w:val="17"/>
        </w:numPr>
        <w:spacing w:line="360" w:lineRule="auto"/>
        <w:ind w:left="0" w:firstLine="709"/>
        <w:contextualSpacing/>
        <w:jc w:val="both"/>
        <w:rPr>
          <w:bCs/>
          <w:sz w:val="28"/>
          <w:szCs w:val="28"/>
          <w:lang w:val="ru-RU"/>
        </w:rPr>
      </w:pPr>
      <w:r w:rsidRPr="00F22D97">
        <w:rPr>
          <w:bCs/>
          <w:sz w:val="28"/>
          <w:szCs w:val="28"/>
          <w:lang w:val="ru-RU"/>
        </w:rPr>
        <w:lastRenderedPageBreak/>
        <w:t xml:space="preserve"> Компьютерные атаки: что это такое и как защититься от них [Электронный ресурс]. – Режим доступа: </w:t>
      </w:r>
      <w:r w:rsidR="00B41EBB">
        <w:fldChar w:fldCharType="begin"/>
      </w:r>
      <w:r w:rsidR="00B41EBB" w:rsidRPr="00B70EA2">
        <w:rPr>
          <w:lang w:val="ru-RU"/>
          <w:rPrChange w:id="211" w:author="root" w:date="2022-05-29T21:50:00Z">
            <w:rPr/>
          </w:rPrChange>
        </w:rPr>
        <w:instrText xml:space="preserve"> </w:instrText>
      </w:r>
      <w:r w:rsidR="00B41EBB">
        <w:instrText>HYPERLINK</w:instrText>
      </w:r>
      <w:r w:rsidR="00B41EBB" w:rsidRPr="00B70EA2">
        <w:rPr>
          <w:lang w:val="ru-RU"/>
          <w:rPrChange w:id="212" w:author="root" w:date="2022-05-29T21:50:00Z">
            <w:rPr/>
          </w:rPrChange>
        </w:rPr>
        <w:instrText xml:space="preserve"> "</w:instrText>
      </w:r>
      <w:r w:rsidR="00B41EBB">
        <w:instrText>http</w:instrText>
      </w:r>
      <w:r w:rsidR="00B41EBB" w:rsidRPr="00B70EA2">
        <w:rPr>
          <w:lang w:val="ru-RU"/>
          <w:rPrChange w:id="213" w:author="root" w:date="2022-05-29T21:50:00Z">
            <w:rPr/>
          </w:rPrChange>
        </w:rPr>
        <w:instrText>://</w:instrText>
      </w:r>
      <w:r w:rsidR="00B41EBB">
        <w:instrText>citforum</w:instrText>
      </w:r>
      <w:r w:rsidR="00B41EBB" w:rsidRPr="00B70EA2">
        <w:rPr>
          <w:lang w:val="ru-RU"/>
          <w:rPrChange w:id="214" w:author="root" w:date="2022-05-29T21:50:00Z">
            <w:rPr/>
          </w:rPrChange>
        </w:rPr>
        <w:instrText>.</w:instrText>
      </w:r>
      <w:r w:rsidR="00B41EBB">
        <w:instrText>ru</w:instrText>
      </w:r>
      <w:r w:rsidR="00B41EBB" w:rsidRPr="00B70EA2">
        <w:rPr>
          <w:lang w:val="ru-RU"/>
          <w:rPrChange w:id="215" w:author="root" w:date="2022-05-29T21:50:00Z">
            <w:rPr/>
          </w:rPrChange>
        </w:rPr>
        <w:instrText>/</w:instrText>
      </w:r>
      <w:r w:rsidR="00B41EBB">
        <w:instrText>security</w:instrText>
      </w:r>
      <w:r w:rsidR="00B41EBB" w:rsidRPr="00B70EA2">
        <w:rPr>
          <w:lang w:val="ru-RU"/>
          <w:rPrChange w:id="216" w:author="root" w:date="2022-05-29T21:50:00Z">
            <w:rPr/>
          </w:rPrChange>
        </w:rPr>
        <w:instrText>/</w:instrText>
      </w:r>
      <w:r w:rsidR="00B41EBB">
        <w:instrText>internet</w:instrText>
      </w:r>
      <w:r w:rsidR="00B41EBB" w:rsidRPr="00B70EA2">
        <w:rPr>
          <w:lang w:val="ru-RU"/>
          <w:rPrChange w:id="217" w:author="root" w:date="2022-05-29T21:50:00Z">
            <w:rPr/>
          </w:rPrChange>
        </w:rPr>
        <w:instrText>/</w:instrText>
      </w:r>
      <w:r w:rsidR="00B41EBB">
        <w:instrText>secatt</w:instrText>
      </w:r>
      <w:r w:rsidR="00B41EBB" w:rsidRPr="00B70EA2">
        <w:rPr>
          <w:lang w:val="ru-RU"/>
          <w:rPrChange w:id="218" w:author="root" w:date="2022-05-29T21:50:00Z">
            <w:rPr/>
          </w:rPrChange>
        </w:rPr>
        <w:instrText>.</w:instrText>
      </w:r>
      <w:r w:rsidR="00B41EBB">
        <w:instrText>shtml</w:instrText>
      </w:r>
      <w:r w:rsidR="00B41EBB" w:rsidRPr="00B70EA2">
        <w:rPr>
          <w:lang w:val="ru-RU"/>
          <w:rPrChange w:id="219" w:author="root" w:date="2022-05-29T21:50:00Z">
            <w:rPr/>
          </w:rPrChange>
        </w:rPr>
        <w:instrText xml:space="preserve">" </w:instrText>
      </w:r>
      <w:r w:rsidR="00B41EBB">
        <w:fldChar w:fldCharType="separate"/>
      </w:r>
      <w:r w:rsidRPr="00070A56">
        <w:rPr>
          <w:rStyle w:val="a8"/>
          <w:bCs/>
          <w:sz w:val="28"/>
        </w:rPr>
        <w:t>http</w:t>
      </w:r>
      <w:r w:rsidRPr="00F22D97">
        <w:rPr>
          <w:rStyle w:val="a8"/>
          <w:bCs/>
          <w:sz w:val="28"/>
          <w:lang w:val="ru-RU"/>
        </w:rPr>
        <w:t>://</w:t>
      </w:r>
      <w:r w:rsidRPr="00070A56">
        <w:rPr>
          <w:rStyle w:val="a8"/>
          <w:bCs/>
          <w:sz w:val="28"/>
        </w:rPr>
        <w:t>citforum</w:t>
      </w:r>
      <w:r w:rsidRPr="00F22D97">
        <w:rPr>
          <w:rStyle w:val="a8"/>
          <w:bCs/>
          <w:sz w:val="28"/>
          <w:lang w:val="ru-RU"/>
        </w:rPr>
        <w:t>.</w:t>
      </w:r>
      <w:r w:rsidRPr="00070A56">
        <w:rPr>
          <w:rStyle w:val="a8"/>
          <w:bCs/>
          <w:sz w:val="28"/>
        </w:rPr>
        <w:t>ru</w:t>
      </w:r>
      <w:r w:rsidRPr="00F22D97">
        <w:rPr>
          <w:rStyle w:val="a8"/>
          <w:bCs/>
          <w:sz w:val="28"/>
          <w:lang w:val="ru-RU"/>
        </w:rPr>
        <w:t>/</w:t>
      </w:r>
      <w:r w:rsidRPr="00070A56">
        <w:rPr>
          <w:rStyle w:val="a8"/>
          <w:bCs/>
          <w:sz w:val="28"/>
        </w:rPr>
        <w:t>security</w:t>
      </w:r>
      <w:r w:rsidRPr="00F22D97">
        <w:rPr>
          <w:rStyle w:val="a8"/>
          <w:bCs/>
          <w:sz w:val="28"/>
          <w:lang w:val="ru-RU"/>
        </w:rPr>
        <w:t>/</w:t>
      </w:r>
      <w:r w:rsidRPr="00070A56">
        <w:rPr>
          <w:rStyle w:val="a8"/>
          <w:bCs/>
          <w:sz w:val="28"/>
        </w:rPr>
        <w:t>internet</w:t>
      </w:r>
      <w:r w:rsidRPr="00F22D97">
        <w:rPr>
          <w:rStyle w:val="a8"/>
          <w:bCs/>
          <w:sz w:val="28"/>
          <w:lang w:val="ru-RU"/>
        </w:rPr>
        <w:t>/</w:t>
      </w:r>
      <w:r w:rsidRPr="00070A56">
        <w:rPr>
          <w:rStyle w:val="a8"/>
          <w:bCs/>
          <w:sz w:val="28"/>
        </w:rPr>
        <w:t>secatt</w:t>
      </w:r>
      <w:r w:rsidRPr="00F22D97">
        <w:rPr>
          <w:rStyle w:val="a8"/>
          <w:bCs/>
          <w:sz w:val="28"/>
          <w:lang w:val="ru-RU"/>
        </w:rPr>
        <w:t>.</w:t>
      </w:r>
      <w:r w:rsidRPr="00070A56">
        <w:rPr>
          <w:rStyle w:val="a8"/>
          <w:bCs/>
          <w:sz w:val="28"/>
        </w:rPr>
        <w:t>shtml</w:t>
      </w:r>
      <w:r w:rsidR="00B41EBB">
        <w:rPr>
          <w:rStyle w:val="a8"/>
          <w:bCs/>
          <w:sz w:val="28"/>
        </w:rPr>
        <w:fldChar w:fldCharType="end"/>
      </w:r>
    </w:p>
    <w:p w14:paraId="71238ED3" w14:textId="77777777" w:rsidR="00F22D97" w:rsidRPr="00F22D97" w:rsidRDefault="00F22D97" w:rsidP="00F22D97">
      <w:pPr>
        <w:rPr>
          <w:bCs/>
          <w:sz w:val="28"/>
          <w:szCs w:val="28"/>
          <w:lang w:val="ru-RU"/>
        </w:rPr>
      </w:pPr>
      <w:r w:rsidRPr="00F22D97">
        <w:rPr>
          <w:bCs/>
          <w:sz w:val="28"/>
          <w:szCs w:val="28"/>
          <w:lang w:val="ru-RU"/>
        </w:rPr>
        <w:br w:type="page"/>
      </w:r>
    </w:p>
    <w:p w14:paraId="7C2B1B87" w14:textId="77777777" w:rsidR="00F22D97" w:rsidRPr="00F22D97" w:rsidRDefault="00F22D97" w:rsidP="00F22D97">
      <w:pPr>
        <w:pStyle w:val="2"/>
        <w:spacing w:line="360" w:lineRule="auto"/>
        <w:rPr>
          <w:b/>
          <w:color w:val="000000" w:themeColor="text1"/>
          <w:sz w:val="28"/>
          <w:szCs w:val="28"/>
          <w:lang w:val="ru-RU"/>
        </w:rPr>
      </w:pPr>
      <w:bookmarkStart w:id="220" w:name="_Toc104486978"/>
      <w:r w:rsidRPr="00F22D97">
        <w:rPr>
          <w:b/>
          <w:color w:val="000000" w:themeColor="text1"/>
          <w:sz w:val="28"/>
          <w:szCs w:val="28"/>
          <w:lang w:val="ru-RU"/>
        </w:rPr>
        <w:lastRenderedPageBreak/>
        <w:t>ПРИЛОЖЕНИЕ А</w:t>
      </w:r>
      <w:bookmarkEnd w:id="220"/>
    </w:p>
    <w:p w14:paraId="1CCBF305" w14:textId="77777777" w:rsidR="00F22D97" w:rsidRPr="00F22D97" w:rsidRDefault="00F22D97" w:rsidP="00F22D97">
      <w:pPr>
        <w:pStyle w:val="aff0"/>
        <w:spacing w:line="360" w:lineRule="auto"/>
        <w:jc w:val="center"/>
        <w:rPr>
          <w:b/>
          <w:bCs/>
          <w:sz w:val="28"/>
          <w:szCs w:val="28"/>
          <w:lang w:val="ru-RU"/>
        </w:rPr>
      </w:pPr>
    </w:p>
    <w:p w14:paraId="5736CCB9" w14:textId="77777777" w:rsidR="00F22D97" w:rsidRPr="00F22D97" w:rsidRDefault="00F22D97" w:rsidP="00F22D97">
      <w:pPr>
        <w:spacing w:line="360" w:lineRule="auto"/>
        <w:jc w:val="center"/>
        <w:rPr>
          <w:sz w:val="28"/>
          <w:szCs w:val="28"/>
          <w:lang w:val="ru-RU"/>
        </w:rPr>
      </w:pPr>
      <w:r w:rsidRPr="00F22D97">
        <w:rPr>
          <w:sz w:val="28"/>
          <w:szCs w:val="28"/>
          <w:lang w:val="ru-RU"/>
        </w:rPr>
        <w:t>Лабораторная работа №1</w:t>
      </w:r>
    </w:p>
    <w:p w14:paraId="6C58C11A" w14:textId="77777777" w:rsidR="00F22D97" w:rsidRPr="00F22D97" w:rsidRDefault="00F22D97" w:rsidP="00F22D97">
      <w:pPr>
        <w:spacing w:line="360" w:lineRule="auto"/>
        <w:jc w:val="center"/>
        <w:rPr>
          <w:sz w:val="28"/>
          <w:szCs w:val="28"/>
          <w:lang w:val="ru-RU"/>
        </w:rPr>
      </w:pPr>
      <w:r w:rsidRPr="00F22D97">
        <w:rPr>
          <w:sz w:val="28"/>
          <w:szCs w:val="28"/>
          <w:lang w:val="ru-RU"/>
        </w:rPr>
        <w:t>«</w:t>
      </w:r>
      <w:r w:rsidRPr="00F22D97">
        <w:rPr>
          <w:bCs/>
          <w:sz w:val="28"/>
          <w:szCs w:val="28"/>
          <w:lang w:val="ru-RU"/>
        </w:rPr>
        <w:t xml:space="preserve">Установка стека </w:t>
      </w:r>
      <w:r w:rsidRPr="006D7CE6">
        <w:rPr>
          <w:bCs/>
          <w:sz w:val="28"/>
          <w:szCs w:val="28"/>
        </w:rPr>
        <w:t>ELK</w:t>
      </w:r>
      <w:r w:rsidRPr="00F22D97">
        <w:rPr>
          <w:sz w:val="28"/>
          <w:szCs w:val="28"/>
          <w:lang w:val="ru-RU"/>
        </w:rPr>
        <w:t>»</w:t>
      </w:r>
    </w:p>
    <w:p w14:paraId="23F4F1DE" w14:textId="77777777" w:rsidR="00F22D97" w:rsidRPr="00F22D97" w:rsidRDefault="00F22D97" w:rsidP="00F22D97">
      <w:pPr>
        <w:spacing w:line="360" w:lineRule="auto"/>
        <w:ind w:firstLine="709"/>
        <w:jc w:val="both"/>
        <w:rPr>
          <w:sz w:val="28"/>
          <w:szCs w:val="28"/>
          <w:lang w:val="ru-RU"/>
        </w:rPr>
      </w:pPr>
    </w:p>
    <w:p w14:paraId="06EF8906" w14:textId="77777777" w:rsidR="00F22D97" w:rsidRPr="00F22D97" w:rsidRDefault="00F22D97" w:rsidP="00F22D97">
      <w:pPr>
        <w:spacing w:line="360" w:lineRule="auto"/>
        <w:ind w:firstLine="709"/>
        <w:jc w:val="both"/>
        <w:rPr>
          <w:b/>
          <w:sz w:val="28"/>
          <w:szCs w:val="28"/>
          <w:lang w:val="ru-RU"/>
        </w:rPr>
      </w:pPr>
      <w:r w:rsidRPr="00F22D97">
        <w:rPr>
          <w:b/>
          <w:sz w:val="28"/>
          <w:szCs w:val="28"/>
          <w:lang w:val="ru-RU"/>
        </w:rPr>
        <w:t>Цель работы:</w:t>
      </w:r>
    </w:p>
    <w:p w14:paraId="2E686793" w14:textId="77777777" w:rsidR="00F22D97" w:rsidRPr="00F22D97" w:rsidRDefault="00F22D97" w:rsidP="00F22D97">
      <w:pPr>
        <w:spacing w:line="360" w:lineRule="auto"/>
        <w:ind w:firstLine="709"/>
        <w:jc w:val="both"/>
        <w:rPr>
          <w:sz w:val="28"/>
          <w:szCs w:val="28"/>
          <w:lang w:val="ru-RU"/>
        </w:rPr>
      </w:pPr>
      <w:r w:rsidRPr="00F22D97">
        <w:rPr>
          <w:color w:val="000000" w:themeColor="text1"/>
          <w:sz w:val="28"/>
          <w:szCs w:val="28"/>
          <w:lang w:val="ru-RU"/>
        </w:rPr>
        <w:t xml:space="preserve">Изучить компоненты стека </w:t>
      </w:r>
      <w:r w:rsidRPr="004F3EBB">
        <w:rPr>
          <w:color w:val="000000" w:themeColor="text1"/>
          <w:sz w:val="28"/>
          <w:szCs w:val="28"/>
        </w:rPr>
        <w:t>ELK</w:t>
      </w:r>
      <w:r w:rsidRPr="00F22D97">
        <w:rPr>
          <w:color w:val="000000" w:themeColor="text1"/>
          <w:sz w:val="28"/>
          <w:szCs w:val="28"/>
          <w:lang w:val="ru-RU"/>
        </w:rPr>
        <w:t xml:space="preserve"> с помощью их установки и настройки. Определить функции каждого из компонент стека. Изучить </w:t>
      </w:r>
      <w:r w:rsidRPr="00F22D97">
        <w:rPr>
          <w:sz w:val="28"/>
          <w:szCs w:val="28"/>
          <w:lang w:val="ru-RU"/>
        </w:rPr>
        <w:t xml:space="preserve">типы сервисов </w:t>
      </w:r>
      <w:r w:rsidRPr="00D92C40">
        <w:rPr>
          <w:sz w:val="28"/>
          <w:szCs w:val="28"/>
        </w:rPr>
        <w:t>Beats</w:t>
      </w:r>
      <w:r w:rsidRPr="00F22D97">
        <w:rPr>
          <w:sz w:val="28"/>
          <w:szCs w:val="28"/>
          <w:lang w:val="ru-RU"/>
        </w:rPr>
        <w:t>, необходимых для сбора журналов.</w:t>
      </w:r>
    </w:p>
    <w:p w14:paraId="765A354F" w14:textId="77777777" w:rsidR="00F22D97" w:rsidRPr="00F22D97" w:rsidRDefault="00F22D97" w:rsidP="00F22D97">
      <w:pPr>
        <w:spacing w:line="360" w:lineRule="auto"/>
        <w:ind w:firstLine="709"/>
        <w:jc w:val="both"/>
        <w:rPr>
          <w:sz w:val="28"/>
          <w:szCs w:val="28"/>
          <w:lang w:val="ru-RU"/>
        </w:rPr>
      </w:pPr>
    </w:p>
    <w:p w14:paraId="7DBC1FC4" w14:textId="77777777" w:rsidR="00F22D97" w:rsidRDefault="00F22D97" w:rsidP="00F22D97">
      <w:pPr>
        <w:spacing w:line="360" w:lineRule="auto"/>
        <w:jc w:val="center"/>
        <w:rPr>
          <w:b/>
          <w:color w:val="000000" w:themeColor="text1"/>
          <w:sz w:val="28"/>
          <w:szCs w:val="28"/>
        </w:rPr>
      </w:pPr>
      <w:r>
        <w:rPr>
          <w:noProof/>
          <w:lang w:val="ru-RU"/>
        </w:rPr>
        <w:drawing>
          <wp:inline distT="0" distB="0" distL="0" distR="0" wp14:anchorId="0F135A08" wp14:editId="7471AE42">
            <wp:extent cx="4141470" cy="1326327"/>
            <wp:effectExtent l="76200" t="76200" r="125730" b="1409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9331" cy="133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B9D03" w14:textId="77777777" w:rsidR="00F22D97" w:rsidRPr="00F22D97" w:rsidRDefault="00F22D97" w:rsidP="00F22D97">
      <w:pPr>
        <w:spacing w:line="360" w:lineRule="auto"/>
        <w:jc w:val="center"/>
        <w:rPr>
          <w:b/>
          <w:color w:val="000000" w:themeColor="text1"/>
          <w:sz w:val="28"/>
          <w:szCs w:val="28"/>
          <w:lang w:val="ru-RU"/>
        </w:rPr>
      </w:pPr>
      <w:r w:rsidRPr="00F22D97">
        <w:rPr>
          <w:color w:val="000000" w:themeColor="text1"/>
          <w:sz w:val="24"/>
          <w:szCs w:val="28"/>
          <w:lang w:val="ru-RU"/>
        </w:rPr>
        <w:t>Рисунок 1 – Схема лабораторной работы</w:t>
      </w:r>
    </w:p>
    <w:p w14:paraId="7F634AD6" w14:textId="77777777" w:rsidR="00F22D97" w:rsidRPr="00F22D97" w:rsidRDefault="00F22D97" w:rsidP="00F22D97">
      <w:pPr>
        <w:spacing w:line="360" w:lineRule="auto"/>
        <w:ind w:firstLine="709"/>
        <w:jc w:val="both"/>
        <w:rPr>
          <w:color w:val="000000" w:themeColor="text1"/>
          <w:sz w:val="28"/>
          <w:szCs w:val="28"/>
          <w:lang w:val="ru-RU"/>
        </w:rPr>
      </w:pPr>
    </w:p>
    <w:p w14:paraId="1F3AF046" w14:textId="77777777" w:rsidR="00F22D97" w:rsidRPr="00F22D97" w:rsidRDefault="00F22D97" w:rsidP="00F22D97">
      <w:pPr>
        <w:spacing w:line="360" w:lineRule="auto"/>
        <w:ind w:firstLine="709"/>
        <w:jc w:val="both"/>
        <w:rPr>
          <w:b/>
          <w:color w:val="000000" w:themeColor="text1"/>
          <w:sz w:val="28"/>
          <w:szCs w:val="28"/>
          <w:lang w:val="ru-RU"/>
        </w:rPr>
      </w:pPr>
      <w:r w:rsidRPr="00F22D97">
        <w:rPr>
          <w:b/>
          <w:color w:val="000000" w:themeColor="text1"/>
          <w:sz w:val="28"/>
          <w:szCs w:val="28"/>
          <w:lang w:val="ru-RU"/>
        </w:rPr>
        <w:t>Описания лабораторной работы:</w:t>
      </w:r>
    </w:p>
    <w:p w14:paraId="33208313"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В данной лабораторной работе будет использован </w:t>
      </w:r>
      <w:r w:rsidRPr="00B34857">
        <w:rPr>
          <w:sz w:val="28"/>
          <w:szCs w:val="28"/>
        </w:rPr>
        <w:t>ELK</w:t>
      </w:r>
      <w:r w:rsidRPr="00F22D97">
        <w:rPr>
          <w:sz w:val="28"/>
          <w:szCs w:val="28"/>
          <w:lang w:val="ru-RU"/>
        </w:rPr>
        <w:t xml:space="preserve">-стек для сбора и визуализации сетевых данных с помощью </w:t>
      </w:r>
      <w:r w:rsidRPr="006B3A4F">
        <w:rPr>
          <w:sz w:val="28"/>
          <w:szCs w:val="28"/>
        </w:rPr>
        <w:t>Packetbeat</w:t>
      </w:r>
      <w:r w:rsidRPr="00F22D97">
        <w:rPr>
          <w:sz w:val="28"/>
          <w:szCs w:val="28"/>
          <w:lang w:val="ru-RU"/>
        </w:rPr>
        <w:t>.</w:t>
      </w:r>
      <w:r w:rsidRPr="00F22D97">
        <w:rPr>
          <w:color w:val="000000" w:themeColor="text1"/>
          <w:sz w:val="28"/>
          <w:szCs w:val="28"/>
          <w:lang w:val="ru-RU"/>
        </w:rPr>
        <w:t xml:space="preserve"> Будет произведена установка и базовая настройка </w:t>
      </w:r>
      <w:r>
        <w:rPr>
          <w:color w:val="000000" w:themeColor="text1"/>
          <w:sz w:val="28"/>
          <w:szCs w:val="28"/>
        </w:rPr>
        <w:t>Elasticsearch</w:t>
      </w:r>
      <w:r w:rsidRPr="00F22D97">
        <w:rPr>
          <w:color w:val="000000" w:themeColor="text1"/>
          <w:sz w:val="28"/>
          <w:szCs w:val="28"/>
          <w:lang w:val="ru-RU"/>
        </w:rPr>
        <w:t xml:space="preserve">, </w:t>
      </w:r>
      <w:r w:rsidRPr="00F822BF">
        <w:rPr>
          <w:color w:val="000000" w:themeColor="text1"/>
          <w:sz w:val="28"/>
          <w:szCs w:val="28"/>
        </w:rPr>
        <w:t>Kibana</w:t>
      </w:r>
      <w:r w:rsidRPr="00F22D97">
        <w:rPr>
          <w:color w:val="000000" w:themeColor="text1"/>
          <w:sz w:val="28"/>
          <w:szCs w:val="28"/>
          <w:lang w:val="ru-RU"/>
        </w:rPr>
        <w:t xml:space="preserve"> и </w:t>
      </w:r>
      <w:r w:rsidRPr="0033559E">
        <w:rPr>
          <w:color w:val="000000" w:themeColor="text1"/>
          <w:sz w:val="28"/>
          <w:szCs w:val="28"/>
        </w:rPr>
        <w:t>Packetbeat</w:t>
      </w:r>
      <w:r w:rsidRPr="00F22D97">
        <w:rPr>
          <w:color w:val="000000" w:themeColor="text1"/>
          <w:sz w:val="28"/>
          <w:szCs w:val="28"/>
          <w:lang w:val="ru-RU"/>
        </w:rPr>
        <w:t xml:space="preserve"> на одном хосте. </w:t>
      </w:r>
    </w:p>
    <w:p w14:paraId="01513AFC" w14:textId="77777777" w:rsidR="00F22D97" w:rsidRPr="00F22D97" w:rsidRDefault="00F22D97" w:rsidP="00F22D97">
      <w:pPr>
        <w:spacing w:line="360" w:lineRule="auto"/>
        <w:ind w:firstLine="709"/>
        <w:jc w:val="both"/>
        <w:rPr>
          <w:color w:val="000000" w:themeColor="text1"/>
          <w:sz w:val="28"/>
          <w:szCs w:val="28"/>
          <w:lang w:val="ru-RU"/>
        </w:rPr>
      </w:pPr>
      <w:r w:rsidRPr="00F22D97">
        <w:rPr>
          <w:color w:val="000000" w:themeColor="text1"/>
          <w:sz w:val="28"/>
          <w:szCs w:val="28"/>
          <w:lang w:val="ru-RU"/>
        </w:rPr>
        <w:t xml:space="preserve">Для установки одиночного инстанса с набором компонентов </w:t>
      </w:r>
      <w:r w:rsidRPr="00025723">
        <w:rPr>
          <w:color w:val="000000" w:themeColor="text1"/>
          <w:sz w:val="28"/>
          <w:szCs w:val="28"/>
        </w:rPr>
        <w:t>ELK</w:t>
      </w:r>
      <w:r w:rsidRPr="00F22D97">
        <w:rPr>
          <w:color w:val="000000" w:themeColor="text1"/>
          <w:sz w:val="28"/>
          <w:szCs w:val="28"/>
          <w:lang w:val="ru-RU"/>
        </w:rPr>
        <w:t xml:space="preserve"> необходимы следующие системные ресурсы:</w:t>
      </w:r>
    </w:p>
    <w:p w14:paraId="2450892D" w14:textId="77777777" w:rsidR="00F22D97" w:rsidRPr="00F22D97" w:rsidRDefault="00F22D97" w:rsidP="00357AB1">
      <w:pPr>
        <w:pStyle w:val="aff0"/>
        <w:numPr>
          <w:ilvl w:val="0"/>
          <w:numId w:val="31"/>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Виртуальная машина с предустановленной операционной системой семейства </w:t>
      </w:r>
      <w:r w:rsidRPr="005733E4">
        <w:rPr>
          <w:color w:val="000000"/>
          <w:sz w:val="28"/>
          <w:szCs w:val="28"/>
          <w:shd w:val="clear" w:color="auto" w:fill="FFFFFF"/>
        </w:rPr>
        <w:t>UNIX</w:t>
      </w:r>
      <w:r w:rsidRPr="00F22D97">
        <w:rPr>
          <w:color w:val="000000"/>
          <w:sz w:val="28"/>
          <w:szCs w:val="28"/>
          <w:shd w:val="clear" w:color="auto" w:fill="FFFFFF"/>
          <w:lang w:val="ru-RU"/>
        </w:rPr>
        <w:t xml:space="preserve"> (в нашем случае используется </w:t>
      </w:r>
      <w:r w:rsidRPr="005733E4">
        <w:rPr>
          <w:color w:val="000000"/>
          <w:sz w:val="28"/>
          <w:szCs w:val="28"/>
          <w:shd w:val="clear" w:color="auto" w:fill="FFFFFF"/>
        </w:rPr>
        <w:t>Ubuntu</w:t>
      </w:r>
      <w:r w:rsidRPr="00F22D97">
        <w:rPr>
          <w:color w:val="000000"/>
          <w:sz w:val="28"/>
          <w:szCs w:val="28"/>
          <w:shd w:val="clear" w:color="auto" w:fill="FFFFFF"/>
          <w:lang w:val="ru-RU"/>
        </w:rPr>
        <w:t xml:space="preserve"> 20.04) и следующими характеристиками:</w:t>
      </w:r>
    </w:p>
    <w:p w14:paraId="40AB3C98" w14:textId="77777777" w:rsidR="00F22D97" w:rsidRPr="00F22D97" w:rsidRDefault="00F22D97" w:rsidP="00F22D97">
      <w:pPr>
        <w:spacing w:line="360" w:lineRule="auto"/>
        <w:jc w:val="both"/>
        <w:rPr>
          <w:color w:val="000000"/>
          <w:sz w:val="28"/>
          <w:szCs w:val="28"/>
          <w:shd w:val="clear" w:color="auto" w:fill="FFFFFF"/>
          <w:lang w:val="ru-RU"/>
        </w:rPr>
      </w:pPr>
    </w:p>
    <w:p w14:paraId="04406FDF" w14:textId="77777777" w:rsidR="00F22D97" w:rsidRPr="00F22D97" w:rsidRDefault="00F22D97" w:rsidP="00F22D97">
      <w:pPr>
        <w:spacing w:line="360" w:lineRule="auto"/>
        <w:jc w:val="both"/>
        <w:rPr>
          <w:color w:val="000000"/>
          <w:sz w:val="28"/>
          <w:szCs w:val="28"/>
          <w:shd w:val="clear" w:color="auto" w:fill="FFFFFF"/>
          <w:lang w:val="ru-RU"/>
        </w:rPr>
      </w:pPr>
    </w:p>
    <w:p w14:paraId="3710754F" w14:textId="77777777" w:rsidR="00F22D97" w:rsidRPr="00F22D97" w:rsidRDefault="00F22D97" w:rsidP="00F22D97">
      <w:pPr>
        <w:spacing w:line="360" w:lineRule="auto"/>
        <w:jc w:val="both"/>
        <w:rPr>
          <w:color w:val="000000"/>
          <w:sz w:val="28"/>
          <w:szCs w:val="28"/>
          <w:shd w:val="clear" w:color="auto" w:fill="FFFFFF"/>
          <w:lang w:val="ru-RU"/>
        </w:rPr>
      </w:pPr>
    </w:p>
    <w:p w14:paraId="0D71337D" w14:textId="77777777" w:rsidR="00F22D97" w:rsidRPr="00FC271E" w:rsidRDefault="00F22D97" w:rsidP="00F22D97">
      <w:pPr>
        <w:spacing w:line="360" w:lineRule="auto"/>
        <w:ind w:firstLine="709"/>
        <w:jc w:val="both"/>
        <w:rPr>
          <w:color w:val="000000"/>
          <w:sz w:val="24"/>
          <w:szCs w:val="24"/>
          <w:shd w:val="clear" w:color="auto" w:fill="FFFFFF"/>
        </w:rPr>
      </w:pPr>
      <w:r w:rsidRPr="00FC271E">
        <w:rPr>
          <w:color w:val="000000"/>
          <w:sz w:val="24"/>
          <w:szCs w:val="24"/>
          <w:shd w:val="clear" w:color="auto" w:fill="FFFFFF"/>
        </w:rPr>
        <w:lastRenderedPageBreak/>
        <w:t>Таблица 1 – Характеристики виртуальной машины</w:t>
      </w:r>
    </w:p>
    <w:tbl>
      <w:tblPr>
        <w:tblStyle w:val="af4"/>
        <w:tblW w:w="0" w:type="auto"/>
        <w:tblLook w:val="04A0" w:firstRow="1" w:lastRow="0" w:firstColumn="1" w:lastColumn="0" w:noHBand="0" w:noVBand="1"/>
      </w:tblPr>
      <w:tblGrid>
        <w:gridCol w:w="4672"/>
        <w:gridCol w:w="4672"/>
      </w:tblGrid>
      <w:tr w:rsidR="00F22D97" w:rsidRPr="007C7468" w14:paraId="2A952892" w14:textId="77777777" w:rsidTr="008A30F0">
        <w:trPr>
          <w:trHeight w:val="258"/>
        </w:trPr>
        <w:tc>
          <w:tcPr>
            <w:tcW w:w="4672" w:type="dxa"/>
          </w:tcPr>
          <w:p w14:paraId="4AD10971"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50641562"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4+</w:t>
            </w:r>
          </w:p>
        </w:tc>
      </w:tr>
      <w:tr w:rsidR="00F22D97" w:rsidRPr="007C7468" w14:paraId="28EE82BD" w14:textId="77777777" w:rsidTr="008A30F0">
        <w:tc>
          <w:tcPr>
            <w:tcW w:w="4672" w:type="dxa"/>
          </w:tcPr>
          <w:p w14:paraId="374225F5"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7FB6F554"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8 Gb</w:t>
            </w:r>
          </w:p>
        </w:tc>
      </w:tr>
      <w:tr w:rsidR="00F22D97" w:rsidRPr="007C7468" w14:paraId="08D4A350" w14:textId="77777777" w:rsidTr="008A30F0">
        <w:tc>
          <w:tcPr>
            <w:tcW w:w="4672" w:type="dxa"/>
          </w:tcPr>
          <w:p w14:paraId="611A63CD"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4C7392D4" w14:textId="77777777" w:rsidR="00F22D97" w:rsidRPr="007C7468" w:rsidRDefault="00F22D97" w:rsidP="008A30F0">
            <w:pPr>
              <w:spacing w:line="360" w:lineRule="auto"/>
              <w:ind w:firstLine="709"/>
              <w:jc w:val="both"/>
              <w:rPr>
                <w:color w:val="000000" w:themeColor="text1"/>
                <w:sz w:val="28"/>
                <w:szCs w:val="28"/>
              </w:rPr>
            </w:pPr>
            <w:r w:rsidRPr="007C7468">
              <w:rPr>
                <w:color w:val="000000" w:themeColor="text1"/>
                <w:sz w:val="28"/>
                <w:szCs w:val="28"/>
              </w:rPr>
              <w:t>20 Gb</w:t>
            </w:r>
          </w:p>
        </w:tc>
      </w:tr>
    </w:tbl>
    <w:p w14:paraId="6089F4CD" w14:textId="77777777" w:rsidR="00F22D97" w:rsidRPr="007C7468" w:rsidRDefault="00F22D97" w:rsidP="00F22D97">
      <w:pPr>
        <w:spacing w:line="360" w:lineRule="auto"/>
        <w:ind w:firstLine="709"/>
        <w:jc w:val="both"/>
        <w:rPr>
          <w:color w:val="000000"/>
          <w:sz w:val="28"/>
          <w:szCs w:val="28"/>
          <w:shd w:val="clear" w:color="auto" w:fill="FFFFFF"/>
        </w:rPr>
      </w:pPr>
    </w:p>
    <w:p w14:paraId="278133EA" w14:textId="77777777" w:rsidR="00F22D97" w:rsidRPr="00F22D97" w:rsidRDefault="00F22D97" w:rsidP="00357AB1">
      <w:pPr>
        <w:pStyle w:val="aff0"/>
        <w:numPr>
          <w:ilvl w:val="0"/>
          <w:numId w:val="10"/>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Базовые знания работы с командной строкой </w:t>
      </w:r>
      <w:r w:rsidRPr="005733E4">
        <w:rPr>
          <w:color w:val="000000"/>
          <w:sz w:val="28"/>
          <w:szCs w:val="28"/>
          <w:shd w:val="clear" w:color="auto" w:fill="FFFFFF"/>
        </w:rPr>
        <w:t>UNIX</w:t>
      </w:r>
      <w:r w:rsidRPr="00F22D97">
        <w:rPr>
          <w:color w:val="000000"/>
          <w:sz w:val="28"/>
          <w:szCs w:val="28"/>
          <w:shd w:val="clear" w:color="auto" w:fill="FFFFFF"/>
          <w:lang w:val="ru-RU"/>
        </w:rPr>
        <w:t>-подобных операционных систем</w:t>
      </w:r>
    </w:p>
    <w:p w14:paraId="22B170E0" w14:textId="77777777" w:rsidR="00F22D97" w:rsidRPr="0053109B" w:rsidRDefault="00F22D97" w:rsidP="00357AB1">
      <w:pPr>
        <w:pStyle w:val="aff0"/>
        <w:numPr>
          <w:ilvl w:val="0"/>
          <w:numId w:val="10"/>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Понимание принципов работы сетевых протоколов модели </w:t>
      </w:r>
      <w:r w:rsidRPr="005733E4">
        <w:rPr>
          <w:color w:val="000000"/>
          <w:sz w:val="28"/>
          <w:szCs w:val="28"/>
          <w:shd w:val="clear" w:color="auto" w:fill="FFFFFF"/>
        </w:rPr>
        <w:t>OSI</w:t>
      </w:r>
    </w:p>
    <w:p w14:paraId="0C440530" w14:textId="77777777" w:rsidR="00F22D97" w:rsidRPr="00F22D97" w:rsidRDefault="00F22D97" w:rsidP="00F22D97">
      <w:pPr>
        <w:spacing w:line="360" w:lineRule="auto"/>
        <w:jc w:val="both"/>
        <w:rPr>
          <w:color w:val="000000"/>
          <w:sz w:val="28"/>
          <w:szCs w:val="28"/>
          <w:shd w:val="clear" w:color="auto" w:fill="FFFFFF"/>
          <w:lang w:val="ru-RU"/>
        </w:rPr>
      </w:pPr>
    </w:p>
    <w:p w14:paraId="2887C4AD" w14:textId="77777777" w:rsidR="00F22D97" w:rsidRPr="00F22D97" w:rsidRDefault="00F22D97" w:rsidP="00F22D97">
      <w:pPr>
        <w:spacing w:line="360" w:lineRule="auto"/>
        <w:ind w:firstLine="709"/>
        <w:jc w:val="both"/>
        <w:rPr>
          <w:b/>
          <w:sz w:val="28"/>
          <w:szCs w:val="28"/>
          <w:lang w:val="ru-RU"/>
        </w:rPr>
      </w:pPr>
      <w:r w:rsidRPr="00F22D97">
        <w:rPr>
          <w:b/>
          <w:sz w:val="28"/>
          <w:szCs w:val="28"/>
          <w:lang w:val="ru-RU"/>
        </w:rPr>
        <w:t>Порядок выполнения:</w:t>
      </w:r>
    </w:p>
    <w:p w14:paraId="7B90EA33" w14:textId="77777777" w:rsidR="00F22D97" w:rsidRPr="00F22D97" w:rsidRDefault="00F22D97" w:rsidP="00F22D97">
      <w:pPr>
        <w:spacing w:line="360" w:lineRule="auto"/>
        <w:ind w:firstLine="709"/>
        <w:jc w:val="both"/>
        <w:rPr>
          <w:b/>
          <w:i/>
          <w:sz w:val="28"/>
          <w:szCs w:val="28"/>
          <w:lang w:val="ru-RU"/>
        </w:rPr>
      </w:pPr>
      <w:r w:rsidRPr="00F22D97">
        <w:rPr>
          <w:b/>
          <w:i/>
          <w:sz w:val="28"/>
          <w:szCs w:val="28"/>
          <w:lang w:val="ru-RU"/>
        </w:rPr>
        <w:t xml:space="preserve">Установка веб-сервера </w:t>
      </w:r>
      <w:r w:rsidRPr="0021013B">
        <w:rPr>
          <w:b/>
          <w:i/>
          <w:sz w:val="28"/>
          <w:szCs w:val="28"/>
        </w:rPr>
        <w:t>Nginx</w:t>
      </w:r>
    </w:p>
    <w:p w14:paraId="0175A011" w14:textId="77777777" w:rsidR="00F22D97" w:rsidRPr="00F5676B" w:rsidRDefault="00F22D97" w:rsidP="00357AB1">
      <w:pPr>
        <w:numPr>
          <w:ilvl w:val="0"/>
          <w:numId w:val="34"/>
        </w:numPr>
        <w:spacing w:line="360" w:lineRule="auto"/>
        <w:ind w:left="0" w:firstLine="709"/>
        <w:jc w:val="both"/>
        <w:rPr>
          <w:sz w:val="28"/>
          <w:szCs w:val="28"/>
        </w:rPr>
      </w:pPr>
      <w:r w:rsidRPr="00F5676B">
        <w:rPr>
          <w:sz w:val="28"/>
          <w:szCs w:val="28"/>
        </w:rPr>
        <w:t>Откройте окно терминала.</w:t>
      </w:r>
    </w:p>
    <w:p w14:paraId="188A5145" w14:textId="77777777" w:rsidR="00F22D97" w:rsidRPr="00F22D97" w:rsidRDefault="00F22D97" w:rsidP="00357AB1">
      <w:pPr>
        <w:numPr>
          <w:ilvl w:val="0"/>
          <w:numId w:val="34"/>
        </w:numPr>
        <w:spacing w:line="360" w:lineRule="auto"/>
        <w:ind w:left="0" w:firstLine="709"/>
        <w:jc w:val="both"/>
        <w:rPr>
          <w:sz w:val="28"/>
          <w:szCs w:val="28"/>
          <w:lang w:val="ru-RU"/>
        </w:rPr>
      </w:pPr>
      <w:r w:rsidRPr="00F22D97">
        <w:rPr>
          <w:sz w:val="28"/>
          <w:szCs w:val="28"/>
          <w:lang w:val="ru-RU"/>
        </w:rPr>
        <w:t>Обновите индексы пакетов, выполнив команду:</w:t>
      </w:r>
    </w:p>
    <w:p w14:paraId="0D5C742D" w14:textId="77777777" w:rsidR="00F22D97" w:rsidRPr="0053109B" w:rsidRDefault="00F22D97" w:rsidP="00F22D97">
      <w:pPr>
        <w:spacing w:line="360" w:lineRule="auto"/>
        <w:ind w:firstLine="709"/>
        <w:jc w:val="both"/>
        <w:rPr>
          <w:b/>
          <w:i/>
          <w:sz w:val="24"/>
          <w:szCs w:val="24"/>
        </w:rPr>
      </w:pPr>
      <w:r w:rsidRPr="0053109B">
        <w:rPr>
          <w:b/>
          <w:i/>
          <w:sz w:val="24"/>
          <w:szCs w:val="24"/>
        </w:rPr>
        <w:t>sudo apt update</w:t>
      </w:r>
    </w:p>
    <w:p w14:paraId="2EE1927E" w14:textId="77777777" w:rsidR="00F22D97" w:rsidRPr="00F22D97" w:rsidRDefault="00F22D97" w:rsidP="00357AB1">
      <w:pPr>
        <w:numPr>
          <w:ilvl w:val="0"/>
          <w:numId w:val="35"/>
        </w:numPr>
        <w:spacing w:line="360" w:lineRule="auto"/>
        <w:ind w:left="0" w:firstLine="709"/>
        <w:jc w:val="both"/>
        <w:rPr>
          <w:sz w:val="28"/>
          <w:szCs w:val="28"/>
          <w:lang w:val="ru-RU"/>
        </w:rPr>
      </w:pPr>
      <w:r w:rsidRPr="00F22D97">
        <w:rPr>
          <w:sz w:val="28"/>
          <w:szCs w:val="28"/>
          <w:lang w:val="ru-RU"/>
        </w:rPr>
        <w:t xml:space="preserve">Установите веб-сервер </w:t>
      </w:r>
      <w:r w:rsidRPr="00F5676B">
        <w:rPr>
          <w:sz w:val="28"/>
          <w:szCs w:val="28"/>
        </w:rPr>
        <w:t>Nginx</w:t>
      </w:r>
      <w:r w:rsidRPr="00F22D97">
        <w:rPr>
          <w:sz w:val="28"/>
          <w:szCs w:val="28"/>
          <w:lang w:val="ru-RU"/>
        </w:rPr>
        <w:t>, выполнив команду:</w:t>
      </w:r>
    </w:p>
    <w:p w14:paraId="1EBDA715" w14:textId="77777777" w:rsidR="00F22D97" w:rsidRPr="00F22D97" w:rsidRDefault="00F22D97" w:rsidP="00F22D97">
      <w:pPr>
        <w:spacing w:line="360" w:lineRule="auto"/>
        <w:ind w:firstLine="709"/>
        <w:jc w:val="both"/>
        <w:rPr>
          <w:b/>
          <w:i/>
          <w:sz w:val="24"/>
          <w:szCs w:val="28"/>
          <w:lang w:val="ru-RU"/>
        </w:rPr>
      </w:pPr>
      <w:r w:rsidRPr="0053109B">
        <w:rPr>
          <w:b/>
          <w:i/>
          <w:sz w:val="24"/>
          <w:szCs w:val="28"/>
        </w:rPr>
        <w:t>sudo</w:t>
      </w:r>
      <w:r w:rsidRPr="00F22D97">
        <w:rPr>
          <w:b/>
          <w:i/>
          <w:sz w:val="24"/>
          <w:szCs w:val="28"/>
          <w:lang w:val="ru-RU"/>
        </w:rPr>
        <w:t xml:space="preserve"> </w:t>
      </w:r>
      <w:r w:rsidRPr="0053109B">
        <w:rPr>
          <w:b/>
          <w:i/>
          <w:sz w:val="24"/>
          <w:szCs w:val="28"/>
        </w:rPr>
        <w:t>apt</w:t>
      </w:r>
      <w:r w:rsidRPr="00F22D97">
        <w:rPr>
          <w:b/>
          <w:i/>
          <w:sz w:val="24"/>
          <w:szCs w:val="28"/>
          <w:lang w:val="ru-RU"/>
        </w:rPr>
        <w:t xml:space="preserve"> </w:t>
      </w:r>
      <w:r w:rsidRPr="0053109B">
        <w:rPr>
          <w:b/>
          <w:i/>
          <w:sz w:val="24"/>
          <w:szCs w:val="28"/>
        </w:rPr>
        <w:t>install</w:t>
      </w:r>
      <w:r w:rsidRPr="00F22D97">
        <w:rPr>
          <w:b/>
          <w:i/>
          <w:sz w:val="24"/>
          <w:szCs w:val="28"/>
          <w:lang w:val="ru-RU"/>
        </w:rPr>
        <w:t xml:space="preserve"> </w:t>
      </w:r>
      <w:r w:rsidRPr="0053109B">
        <w:rPr>
          <w:b/>
          <w:i/>
          <w:sz w:val="24"/>
          <w:szCs w:val="28"/>
        </w:rPr>
        <w:t>nginx</w:t>
      </w:r>
    </w:p>
    <w:p w14:paraId="6CBF8E68" w14:textId="77777777" w:rsidR="00F22D97" w:rsidRPr="00F22D97" w:rsidRDefault="00F22D97" w:rsidP="00F22D97">
      <w:pPr>
        <w:spacing w:line="360" w:lineRule="auto"/>
        <w:ind w:firstLine="709"/>
        <w:jc w:val="both"/>
        <w:rPr>
          <w:i/>
          <w:sz w:val="28"/>
          <w:szCs w:val="28"/>
          <w:lang w:val="ru-RU"/>
        </w:rPr>
      </w:pPr>
      <w:r w:rsidRPr="00F22D97">
        <w:rPr>
          <w:i/>
          <w:sz w:val="28"/>
          <w:szCs w:val="28"/>
          <w:lang w:val="ru-RU"/>
        </w:rPr>
        <w:t>Дожидаемся окончания процесса установки.</w:t>
      </w:r>
    </w:p>
    <w:p w14:paraId="0BC70FB4" w14:textId="77777777" w:rsidR="00F22D97" w:rsidRPr="00F22D97" w:rsidRDefault="00F22D97" w:rsidP="00F22D97">
      <w:pPr>
        <w:spacing w:line="360" w:lineRule="auto"/>
        <w:ind w:firstLine="709"/>
        <w:jc w:val="both"/>
        <w:rPr>
          <w:i/>
          <w:sz w:val="28"/>
          <w:szCs w:val="28"/>
          <w:lang w:val="ru-RU"/>
        </w:rPr>
      </w:pPr>
    </w:p>
    <w:p w14:paraId="6EB21513" w14:textId="77777777" w:rsidR="00F22D97" w:rsidRPr="000975B8" w:rsidRDefault="00F22D97" w:rsidP="00357AB1">
      <w:pPr>
        <w:pStyle w:val="aff0"/>
        <w:numPr>
          <w:ilvl w:val="0"/>
          <w:numId w:val="35"/>
        </w:numPr>
        <w:spacing w:line="360" w:lineRule="auto"/>
        <w:ind w:left="0" w:firstLine="709"/>
        <w:contextualSpacing/>
        <w:jc w:val="both"/>
        <w:rPr>
          <w:sz w:val="28"/>
          <w:szCs w:val="28"/>
        </w:rPr>
      </w:pPr>
      <w:r w:rsidRPr="00B31559">
        <w:rPr>
          <w:sz w:val="28"/>
          <w:szCs w:val="28"/>
        </w:rPr>
        <w:t>Разрешим автозапуск сервера:</w:t>
      </w:r>
    </w:p>
    <w:p w14:paraId="40DF6BF2" w14:textId="77777777" w:rsidR="00F22D97" w:rsidRPr="0053109B" w:rsidRDefault="00F22D97" w:rsidP="00F22D97">
      <w:pPr>
        <w:pStyle w:val="aff0"/>
        <w:spacing w:line="360" w:lineRule="auto"/>
        <w:ind w:left="0" w:firstLine="709"/>
        <w:jc w:val="both"/>
        <w:rPr>
          <w:b/>
          <w:i/>
          <w:sz w:val="24"/>
          <w:szCs w:val="28"/>
        </w:rPr>
      </w:pPr>
      <w:r w:rsidRPr="0053109B">
        <w:rPr>
          <w:b/>
          <w:i/>
          <w:sz w:val="24"/>
          <w:szCs w:val="28"/>
        </w:rPr>
        <w:t>systemctl enable nginx</w:t>
      </w:r>
    </w:p>
    <w:p w14:paraId="563CE812" w14:textId="77777777" w:rsidR="00F22D97" w:rsidRPr="00B31559" w:rsidRDefault="00F22D97" w:rsidP="00357AB1">
      <w:pPr>
        <w:pStyle w:val="aff0"/>
        <w:numPr>
          <w:ilvl w:val="0"/>
          <w:numId w:val="35"/>
        </w:numPr>
        <w:spacing w:line="360" w:lineRule="auto"/>
        <w:ind w:left="0" w:firstLine="709"/>
        <w:contextualSpacing/>
        <w:jc w:val="both"/>
        <w:rPr>
          <w:sz w:val="28"/>
          <w:szCs w:val="28"/>
        </w:rPr>
      </w:pPr>
      <w:r w:rsidRPr="00B31559">
        <w:rPr>
          <w:sz w:val="28"/>
          <w:szCs w:val="28"/>
        </w:rPr>
        <w:t>Проверяем результат:</w:t>
      </w:r>
    </w:p>
    <w:p w14:paraId="799FED7A" w14:textId="77777777" w:rsidR="00F22D97" w:rsidRPr="0053109B" w:rsidRDefault="00F22D97" w:rsidP="00F22D97">
      <w:pPr>
        <w:pStyle w:val="aff0"/>
        <w:spacing w:line="360" w:lineRule="auto"/>
        <w:ind w:left="0" w:firstLine="709"/>
        <w:jc w:val="both"/>
        <w:rPr>
          <w:b/>
          <w:i/>
          <w:sz w:val="24"/>
          <w:szCs w:val="28"/>
        </w:rPr>
      </w:pPr>
      <w:r w:rsidRPr="0053109B">
        <w:rPr>
          <w:b/>
          <w:i/>
          <w:sz w:val="24"/>
          <w:szCs w:val="28"/>
        </w:rPr>
        <w:t>systemctl is-enabled nginx</w:t>
      </w:r>
    </w:p>
    <w:p w14:paraId="07665397" w14:textId="77777777" w:rsidR="00F22D97" w:rsidRPr="00F22D97" w:rsidRDefault="00F22D97" w:rsidP="00F22D97">
      <w:pPr>
        <w:spacing w:line="360" w:lineRule="auto"/>
        <w:ind w:firstLine="709"/>
        <w:jc w:val="both"/>
        <w:rPr>
          <w:i/>
          <w:sz w:val="28"/>
          <w:szCs w:val="28"/>
          <w:lang w:val="ru-RU"/>
        </w:rPr>
      </w:pPr>
      <w:r w:rsidRPr="00F22D97">
        <w:rPr>
          <w:i/>
          <w:sz w:val="28"/>
          <w:szCs w:val="28"/>
          <w:lang w:val="ru-RU"/>
        </w:rPr>
        <w:t>Если в ответ получили «</w:t>
      </w:r>
      <w:r w:rsidRPr="000975B8">
        <w:rPr>
          <w:i/>
          <w:sz w:val="28"/>
          <w:szCs w:val="28"/>
        </w:rPr>
        <w:t>enabled</w:t>
      </w:r>
      <w:r w:rsidRPr="00F22D97">
        <w:rPr>
          <w:i/>
          <w:sz w:val="28"/>
          <w:szCs w:val="28"/>
          <w:lang w:val="ru-RU"/>
        </w:rPr>
        <w:t xml:space="preserve">», значит </w:t>
      </w:r>
      <w:r w:rsidRPr="000975B8">
        <w:rPr>
          <w:i/>
          <w:sz w:val="28"/>
          <w:szCs w:val="28"/>
        </w:rPr>
        <w:t>nginx</w:t>
      </w:r>
      <w:r w:rsidRPr="00F22D97">
        <w:rPr>
          <w:i/>
          <w:sz w:val="28"/>
          <w:szCs w:val="28"/>
          <w:lang w:val="ru-RU"/>
        </w:rPr>
        <w:t xml:space="preserve"> успешно добавлен в автозагрузку.</w:t>
      </w:r>
    </w:p>
    <w:p w14:paraId="7BA17B7A" w14:textId="77777777" w:rsidR="00F22D97" w:rsidRPr="00F22D97" w:rsidRDefault="00F22D97" w:rsidP="00F22D97">
      <w:pPr>
        <w:spacing w:line="360" w:lineRule="auto"/>
        <w:ind w:firstLine="709"/>
        <w:jc w:val="both"/>
        <w:rPr>
          <w:i/>
          <w:sz w:val="28"/>
          <w:szCs w:val="28"/>
          <w:lang w:val="ru-RU"/>
        </w:rPr>
      </w:pPr>
    </w:p>
    <w:p w14:paraId="7D0AFD4A" w14:textId="77777777" w:rsidR="00F22D97" w:rsidRDefault="00F22D97" w:rsidP="00357AB1">
      <w:pPr>
        <w:pStyle w:val="aff0"/>
        <w:numPr>
          <w:ilvl w:val="0"/>
          <w:numId w:val="35"/>
        </w:numPr>
        <w:spacing w:line="360" w:lineRule="auto"/>
        <w:ind w:left="0" w:firstLine="709"/>
        <w:contextualSpacing/>
        <w:jc w:val="both"/>
        <w:rPr>
          <w:sz w:val="28"/>
          <w:szCs w:val="28"/>
        </w:rPr>
      </w:pPr>
      <w:r>
        <w:rPr>
          <w:sz w:val="28"/>
          <w:szCs w:val="28"/>
        </w:rPr>
        <w:t>Запускаем</w:t>
      </w:r>
      <w:r w:rsidRPr="00B31559">
        <w:rPr>
          <w:sz w:val="28"/>
          <w:szCs w:val="28"/>
        </w:rPr>
        <w:t xml:space="preserve"> наш веб-сервер:</w:t>
      </w:r>
    </w:p>
    <w:p w14:paraId="29A3F765" w14:textId="77777777" w:rsidR="00F22D97" w:rsidRPr="0053109B" w:rsidRDefault="00F22D97" w:rsidP="00F22D97">
      <w:pPr>
        <w:pStyle w:val="aff0"/>
        <w:spacing w:line="360" w:lineRule="auto"/>
        <w:ind w:left="0" w:firstLine="709"/>
        <w:jc w:val="both"/>
        <w:rPr>
          <w:b/>
          <w:i/>
          <w:sz w:val="24"/>
          <w:szCs w:val="24"/>
        </w:rPr>
      </w:pPr>
      <w:r w:rsidRPr="0053109B">
        <w:rPr>
          <w:b/>
          <w:i/>
          <w:sz w:val="24"/>
          <w:szCs w:val="24"/>
        </w:rPr>
        <w:t>service nginx start</w:t>
      </w:r>
    </w:p>
    <w:p w14:paraId="1256ACBE" w14:textId="77777777" w:rsidR="00F22D97" w:rsidRPr="00B31559" w:rsidRDefault="00F22D97" w:rsidP="00357AB1">
      <w:pPr>
        <w:pStyle w:val="aff0"/>
        <w:numPr>
          <w:ilvl w:val="0"/>
          <w:numId w:val="35"/>
        </w:numPr>
        <w:spacing w:line="360" w:lineRule="auto"/>
        <w:ind w:left="0" w:firstLine="709"/>
        <w:contextualSpacing/>
        <w:jc w:val="both"/>
        <w:rPr>
          <w:sz w:val="28"/>
          <w:szCs w:val="28"/>
        </w:rPr>
      </w:pPr>
      <w:r w:rsidRPr="00B31559">
        <w:rPr>
          <w:sz w:val="28"/>
          <w:szCs w:val="28"/>
        </w:rPr>
        <w:t>Проверяем статус:</w:t>
      </w:r>
    </w:p>
    <w:p w14:paraId="222DC0B4" w14:textId="77777777" w:rsidR="00F22D97" w:rsidRPr="0053109B" w:rsidRDefault="00F22D97" w:rsidP="00F22D97">
      <w:pPr>
        <w:spacing w:line="360" w:lineRule="auto"/>
        <w:ind w:firstLine="709"/>
        <w:jc w:val="both"/>
        <w:rPr>
          <w:b/>
          <w:i/>
          <w:sz w:val="24"/>
          <w:szCs w:val="28"/>
        </w:rPr>
      </w:pPr>
      <w:r w:rsidRPr="0053109B">
        <w:rPr>
          <w:b/>
          <w:i/>
          <w:sz w:val="24"/>
          <w:szCs w:val="28"/>
        </w:rPr>
        <w:t>service nginx status</w:t>
      </w:r>
    </w:p>
    <w:p w14:paraId="50467E66" w14:textId="77777777" w:rsidR="00F22D97" w:rsidRPr="00F22D97" w:rsidRDefault="00F22D97" w:rsidP="00F22D97">
      <w:pPr>
        <w:spacing w:line="360" w:lineRule="auto"/>
        <w:ind w:firstLine="709"/>
        <w:jc w:val="both"/>
        <w:rPr>
          <w:i/>
          <w:sz w:val="28"/>
          <w:szCs w:val="28"/>
          <w:lang w:val="ru-RU"/>
        </w:rPr>
      </w:pPr>
      <w:r w:rsidRPr="00F22D97">
        <w:rPr>
          <w:i/>
          <w:sz w:val="28"/>
          <w:szCs w:val="28"/>
          <w:lang w:val="ru-RU"/>
        </w:rPr>
        <w:t xml:space="preserve">Если в статусе присутствует строка </w:t>
      </w:r>
      <w:r w:rsidRPr="00196C6C">
        <w:rPr>
          <w:i/>
          <w:sz w:val="28"/>
          <w:szCs w:val="28"/>
        </w:rPr>
        <w:t>Active</w:t>
      </w:r>
      <w:r w:rsidRPr="00F22D97">
        <w:rPr>
          <w:i/>
          <w:sz w:val="28"/>
          <w:szCs w:val="28"/>
          <w:lang w:val="ru-RU"/>
        </w:rPr>
        <w:t xml:space="preserve">: </w:t>
      </w:r>
      <w:r w:rsidRPr="00196C6C">
        <w:rPr>
          <w:i/>
          <w:sz w:val="28"/>
          <w:szCs w:val="28"/>
        </w:rPr>
        <w:t>active</w:t>
      </w:r>
      <w:r w:rsidRPr="00F22D97">
        <w:rPr>
          <w:i/>
          <w:sz w:val="28"/>
          <w:szCs w:val="28"/>
          <w:lang w:val="ru-RU"/>
        </w:rPr>
        <w:t xml:space="preserve"> (</w:t>
      </w:r>
      <w:r w:rsidRPr="00196C6C">
        <w:rPr>
          <w:i/>
          <w:sz w:val="28"/>
          <w:szCs w:val="28"/>
        </w:rPr>
        <w:t>running</w:t>
      </w:r>
      <w:r w:rsidRPr="00F22D97">
        <w:rPr>
          <w:i/>
          <w:sz w:val="28"/>
          <w:szCs w:val="28"/>
          <w:lang w:val="ru-RU"/>
        </w:rPr>
        <w:t xml:space="preserve">), значит сервер работает. Также в этом можно убедиться, набрав в адресной строке </w:t>
      </w:r>
      <w:r w:rsidRPr="00F22D97">
        <w:rPr>
          <w:i/>
          <w:sz w:val="28"/>
          <w:szCs w:val="28"/>
          <w:lang w:val="ru-RU"/>
        </w:rPr>
        <w:lastRenderedPageBreak/>
        <w:t xml:space="preserve">браузера </w:t>
      </w:r>
      <w:r w:rsidRPr="00196C6C">
        <w:rPr>
          <w:i/>
          <w:sz w:val="28"/>
          <w:szCs w:val="28"/>
        </w:rPr>
        <w:t>IP</w:t>
      </w:r>
      <w:r w:rsidRPr="00F22D97">
        <w:rPr>
          <w:i/>
          <w:sz w:val="28"/>
          <w:szCs w:val="28"/>
          <w:lang w:val="ru-RU"/>
        </w:rPr>
        <w:t xml:space="preserve"> адрес сервера, будет отображено приветственное сообщение от </w:t>
      </w:r>
      <w:r w:rsidRPr="00196C6C">
        <w:rPr>
          <w:i/>
          <w:sz w:val="28"/>
          <w:szCs w:val="28"/>
        </w:rPr>
        <w:t>nginx</w:t>
      </w:r>
      <w:r w:rsidRPr="00F22D97">
        <w:rPr>
          <w:i/>
          <w:sz w:val="28"/>
          <w:szCs w:val="28"/>
          <w:lang w:val="ru-RU"/>
        </w:rPr>
        <w:t>, которое выглядит так:</w:t>
      </w:r>
    </w:p>
    <w:p w14:paraId="3B6BF40F" w14:textId="77777777" w:rsidR="00F22D97" w:rsidRPr="00F22D97" w:rsidRDefault="00F22D97" w:rsidP="00F22D97">
      <w:pPr>
        <w:spacing w:line="360" w:lineRule="auto"/>
        <w:ind w:firstLine="709"/>
        <w:jc w:val="both"/>
        <w:rPr>
          <w:i/>
          <w:sz w:val="28"/>
          <w:szCs w:val="28"/>
          <w:lang w:val="ru-RU"/>
        </w:rPr>
      </w:pPr>
    </w:p>
    <w:p w14:paraId="377EB798" w14:textId="77777777" w:rsidR="00F22D97" w:rsidRDefault="00F22D97" w:rsidP="00F22D97">
      <w:pPr>
        <w:spacing w:line="360" w:lineRule="auto"/>
        <w:jc w:val="center"/>
        <w:rPr>
          <w:b/>
          <w:bCs/>
          <w:sz w:val="28"/>
          <w:szCs w:val="28"/>
        </w:rPr>
      </w:pPr>
      <w:r w:rsidRPr="00F5676B">
        <w:rPr>
          <w:b/>
          <w:bCs/>
          <w:noProof/>
          <w:sz w:val="28"/>
          <w:szCs w:val="28"/>
          <w:lang w:val="ru-RU"/>
        </w:rPr>
        <w:drawing>
          <wp:inline distT="0" distB="0" distL="0" distR="0" wp14:anchorId="48371383" wp14:editId="03F4540C">
            <wp:extent cx="4928870" cy="2005250"/>
            <wp:effectExtent l="76200" t="76200" r="138430" b="128905"/>
            <wp:docPr id="21" name="Рисунок 21" descr="https://mcs.mail.ru/docs/_docs/ru/main/additionals/cases/cases-elk/elk-u18/assets/1559939150156-1559939150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cs.mail.ru/docs/_docs/ru/main/additionals/cases/cases-elk/elk-u18/assets/1559939150156-1559939150156.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4170" cy="2015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61B63" w14:textId="77777777" w:rsidR="00F22D97" w:rsidRPr="00F22D97" w:rsidRDefault="00F22D97" w:rsidP="00F22D97">
      <w:pPr>
        <w:spacing w:line="360" w:lineRule="auto"/>
        <w:jc w:val="center"/>
        <w:rPr>
          <w:bCs/>
          <w:sz w:val="24"/>
          <w:szCs w:val="28"/>
          <w:lang w:val="ru-RU"/>
        </w:rPr>
      </w:pPr>
      <w:r w:rsidRPr="00F22D97">
        <w:rPr>
          <w:bCs/>
          <w:sz w:val="24"/>
          <w:szCs w:val="28"/>
          <w:lang w:val="ru-RU"/>
        </w:rPr>
        <w:t>Рисунок 2 -</w:t>
      </w:r>
      <w:r w:rsidRPr="00F22D97">
        <w:rPr>
          <w:lang w:val="ru-RU"/>
        </w:rPr>
        <w:t xml:space="preserve"> </w:t>
      </w:r>
      <w:r w:rsidRPr="00F22D97">
        <w:rPr>
          <w:bCs/>
          <w:sz w:val="24"/>
          <w:szCs w:val="28"/>
          <w:lang w:val="ru-RU"/>
        </w:rPr>
        <w:t xml:space="preserve">Приветственное сообщение от </w:t>
      </w:r>
      <w:r w:rsidRPr="00AB7928">
        <w:rPr>
          <w:bCs/>
          <w:sz w:val="24"/>
          <w:szCs w:val="28"/>
        </w:rPr>
        <w:t>nginx</w:t>
      </w:r>
    </w:p>
    <w:p w14:paraId="69655E48" w14:textId="77777777" w:rsidR="00F22D97" w:rsidRPr="00F22D97" w:rsidRDefault="00F22D97" w:rsidP="00F22D97">
      <w:pPr>
        <w:spacing w:line="360" w:lineRule="auto"/>
        <w:ind w:firstLine="709"/>
        <w:jc w:val="both"/>
        <w:rPr>
          <w:bCs/>
          <w:sz w:val="24"/>
          <w:szCs w:val="28"/>
          <w:lang w:val="ru-RU"/>
        </w:rPr>
      </w:pPr>
    </w:p>
    <w:p w14:paraId="70DEEEA2" w14:textId="77777777" w:rsidR="00F22D97" w:rsidRPr="00F22D97" w:rsidRDefault="00F22D97" w:rsidP="00F22D97">
      <w:pPr>
        <w:spacing w:line="360" w:lineRule="auto"/>
        <w:ind w:firstLine="709"/>
        <w:jc w:val="both"/>
        <w:rPr>
          <w:b/>
          <w:bCs/>
          <w:i/>
          <w:sz w:val="28"/>
          <w:szCs w:val="28"/>
          <w:lang w:val="ru-RU"/>
        </w:rPr>
      </w:pPr>
      <w:r w:rsidRPr="00F22D97">
        <w:rPr>
          <w:b/>
          <w:bCs/>
          <w:i/>
          <w:sz w:val="28"/>
          <w:szCs w:val="28"/>
          <w:lang w:val="ru-RU"/>
        </w:rPr>
        <w:t xml:space="preserve">Установка виртуальной машины </w:t>
      </w:r>
      <w:r w:rsidRPr="0021013B">
        <w:rPr>
          <w:b/>
          <w:bCs/>
          <w:i/>
          <w:sz w:val="28"/>
          <w:szCs w:val="28"/>
        </w:rPr>
        <w:t>Java</w:t>
      </w:r>
    </w:p>
    <w:p w14:paraId="3375AE12" w14:textId="77777777" w:rsidR="00F22D97" w:rsidRPr="00F5676B" w:rsidRDefault="00F22D97" w:rsidP="00F22D97">
      <w:pPr>
        <w:spacing w:line="360" w:lineRule="auto"/>
        <w:ind w:firstLine="709"/>
        <w:jc w:val="both"/>
        <w:rPr>
          <w:bCs/>
          <w:sz w:val="28"/>
          <w:szCs w:val="28"/>
        </w:rPr>
      </w:pPr>
      <w:r w:rsidRPr="00F22D97">
        <w:rPr>
          <w:bCs/>
          <w:sz w:val="28"/>
          <w:szCs w:val="28"/>
          <w:lang w:val="ru-RU"/>
        </w:rPr>
        <w:t xml:space="preserve">Для работы стека </w:t>
      </w:r>
      <w:r w:rsidRPr="00F5676B">
        <w:rPr>
          <w:bCs/>
          <w:sz w:val="28"/>
          <w:szCs w:val="28"/>
        </w:rPr>
        <w:t>ELK</w:t>
      </w:r>
      <w:r w:rsidRPr="00F22D97">
        <w:rPr>
          <w:bCs/>
          <w:sz w:val="28"/>
          <w:szCs w:val="28"/>
          <w:lang w:val="ru-RU"/>
        </w:rPr>
        <w:t xml:space="preserve"> требуется виртуальная машина </w:t>
      </w:r>
      <w:r w:rsidRPr="00F5676B">
        <w:rPr>
          <w:bCs/>
          <w:sz w:val="28"/>
          <w:szCs w:val="28"/>
        </w:rPr>
        <w:t>Java</w:t>
      </w:r>
      <w:r w:rsidRPr="00F22D97">
        <w:rPr>
          <w:bCs/>
          <w:sz w:val="28"/>
          <w:szCs w:val="28"/>
          <w:lang w:val="ru-RU"/>
        </w:rPr>
        <w:t xml:space="preserve">. </w:t>
      </w:r>
      <w:r w:rsidRPr="00F5676B">
        <w:rPr>
          <w:bCs/>
          <w:sz w:val="28"/>
          <w:szCs w:val="28"/>
        </w:rPr>
        <w:t>Чтобы установить JVM:</w:t>
      </w:r>
    </w:p>
    <w:p w14:paraId="44A3ADB3" w14:textId="77777777" w:rsidR="00F22D97" w:rsidRPr="00F5676B" w:rsidRDefault="00F22D97" w:rsidP="00357AB1">
      <w:pPr>
        <w:numPr>
          <w:ilvl w:val="0"/>
          <w:numId w:val="36"/>
        </w:numPr>
        <w:spacing w:line="360" w:lineRule="auto"/>
        <w:ind w:left="0" w:firstLine="709"/>
        <w:jc w:val="both"/>
        <w:rPr>
          <w:bCs/>
          <w:sz w:val="28"/>
          <w:szCs w:val="28"/>
        </w:rPr>
      </w:pPr>
      <w:r w:rsidRPr="00F5676B">
        <w:rPr>
          <w:bCs/>
          <w:sz w:val="28"/>
          <w:szCs w:val="28"/>
        </w:rPr>
        <w:t>Откройте окно терминала.</w:t>
      </w:r>
    </w:p>
    <w:p w14:paraId="564B789A" w14:textId="77777777" w:rsidR="00F22D97" w:rsidRPr="00F22D97" w:rsidRDefault="00F22D97" w:rsidP="00357AB1">
      <w:pPr>
        <w:numPr>
          <w:ilvl w:val="0"/>
          <w:numId w:val="36"/>
        </w:numPr>
        <w:spacing w:line="360" w:lineRule="auto"/>
        <w:ind w:left="0" w:firstLine="709"/>
        <w:jc w:val="both"/>
        <w:rPr>
          <w:bCs/>
          <w:sz w:val="28"/>
          <w:szCs w:val="28"/>
          <w:lang w:val="ru-RU"/>
        </w:rPr>
      </w:pPr>
      <w:r w:rsidRPr="00F22D97">
        <w:rPr>
          <w:bCs/>
          <w:sz w:val="28"/>
          <w:szCs w:val="28"/>
          <w:lang w:val="ru-RU"/>
        </w:rPr>
        <w:t xml:space="preserve">Установите программный пакет </w:t>
      </w:r>
      <w:r w:rsidRPr="00F5676B">
        <w:rPr>
          <w:bCs/>
          <w:sz w:val="28"/>
          <w:szCs w:val="28"/>
        </w:rPr>
        <w:t>JVM</w:t>
      </w:r>
      <w:r w:rsidRPr="00F22D97">
        <w:rPr>
          <w:bCs/>
          <w:sz w:val="28"/>
          <w:szCs w:val="28"/>
          <w:lang w:val="ru-RU"/>
        </w:rPr>
        <w:t>, выполнив команду:</w:t>
      </w:r>
    </w:p>
    <w:p w14:paraId="285E9E36" w14:textId="77777777" w:rsidR="00F22D97" w:rsidRPr="0053109B" w:rsidRDefault="00F22D97" w:rsidP="00F22D97">
      <w:pPr>
        <w:spacing w:line="360" w:lineRule="auto"/>
        <w:ind w:firstLine="709"/>
        <w:jc w:val="both"/>
        <w:rPr>
          <w:b/>
          <w:bCs/>
          <w:i/>
          <w:sz w:val="24"/>
          <w:szCs w:val="28"/>
        </w:rPr>
      </w:pPr>
      <w:r w:rsidRPr="0053109B">
        <w:rPr>
          <w:b/>
          <w:bCs/>
          <w:i/>
          <w:sz w:val="24"/>
          <w:szCs w:val="28"/>
        </w:rPr>
        <w:t>sudo apt install default-jre -y</w:t>
      </w:r>
    </w:p>
    <w:p w14:paraId="50E85788" w14:textId="77777777" w:rsidR="00F22D97" w:rsidRPr="00F22D97" w:rsidRDefault="00F22D97" w:rsidP="00F22D97">
      <w:pPr>
        <w:spacing w:line="360" w:lineRule="auto"/>
        <w:ind w:firstLine="709"/>
        <w:jc w:val="both"/>
        <w:rPr>
          <w:bCs/>
          <w:i/>
          <w:sz w:val="28"/>
          <w:szCs w:val="28"/>
          <w:lang w:val="ru-RU"/>
        </w:rPr>
      </w:pPr>
      <w:r w:rsidRPr="00F22D97">
        <w:rPr>
          <w:bCs/>
          <w:i/>
          <w:sz w:val="28"/>
          <w:szCs w:val="28"/>
          <w:lang w:val="ru-RU"/>
        </w:rPr>
        <w:t xml:space="preserve">В результате будет установлен пакет </w:t>
      </w:r>
      <w:r w:rsidRPr="00D4539A">
        <w:rPr>
          <w:bCs/>
          <w:i/>
          <w:sz w:val="28"/>
          <w:szCs w:val="28"/>
        </w:rPr>
        <w:t>Java</w:t>
      </w:r>
      <w:r w:rsidRPr="00F22D97">
        <w:rPr>
          <w:bCs/>
          <w:i/>
          <w:sz w:val="28"/>
          <w:szCs w:val="28"/>
          <w:lang w:val="ru-RU"/>
        </w:rPr>
        <w:t xml:space="preserve"> </w:t>
      </w:r>
      <w:r w:rsidRPr="00D4539A">
        <w:rPr>
          <w:bCs/>
          <w:i/>
          <w:sz w:val="28"/>
          <w:szCs w:val="28"/>
        </w:rPr>
        <w:t>Runtime</w:t>
      </w:r>
      <w:r w:rsidRPr="00F22D97">
        <w:rPr>
          <w:bCs/>
          <w:i/>
          <w:sz w:val="28"/>
          <w:szCs w:val="28"/>
          <w:lang w:val="ru-RU"/>
        </w:rPr>
        <w:t xml:space="preserve"> </w:t>
      </w:r>
      <w:r w:rsidRPr="00D4539A">
        <w:rPr>
          <w:bCs/>
          <w:i/>
          <w:sz w:val="28"/>
          <w:szCs w:val="28"/>
        </w:rPr>
        <w:t>Environment</w:t>
      </w:r>
      <w:r w:rsidRPr="00F22D97">
        <w:rPr>
          <w:bCs/>
          <w:i/>
          <w:sz w:val="28"/>
          <w:szCs w:val="28"/>
          <w:lang w:val="ru-RU"/>
        </w:rPr>
        <w:t xml:space="preserve"> (</w:t>
      </w:r>
      <w:r w:rsidRPr="00D4539A">
        <w:rPr>
          <w:bCs/>
          <w:i/>
          <w:sz w:val="28"/>
          <w:szCs w:val="28"/>
        </w:rPr>
        <w:t>JRE</w:t>
      </w:r>
      <w:r w:rsidRPr="00F22D97">
        <w:rPr>
          <w:bCs/>
          <w:i/>
          <w:sz w:val="28"/>
          <w:szCs w:val="28"/>
          <w:lang w:val="ru-RU"/>
        </w:rPr>
        <w:t>).</w:t>
      </w:r>
    </w:p>
    <w:p w14:paraId="7C72D50B" w14:textId="77777777" w:rsidR="00F22D97" w:rsidRPr="00F22D97" w:rsidRDefault="00F22D97" w:rsidP="00F22D97">
      <w:pPr>
        <w:spacing w:line="360" w:lineRule="auto"/>
        <w:ind w:firstLine="709"/>
        <w:jc w:val="both"/>
        <w:rPr>
          <w:bCs/>
          <w:i/>
          <w:sz w:val="28"/>
          <w:szCs w:val="28"/>
          <w:lang w:val="ru-RU"/>
        </w:rPr>
      </w:pPr>
    </w:p>
    <w:p w14:paraId="5C6402A0" w14:textId="77777777" w:rsidR="00F22D97" w:rsidRPr="00F5676B" w:rsidRDefault="00F22D97" w:rsidP="00357AB1">
      <w:pPr>
        <w:numPr>
          <w:ilvl w:val="0"/>
          <w:numId w:val="37"/>
        </w:numPr>
        <w:spacing w:line="360" w:lineRule="auto"/>
        <w:ind w:left="0" w:firstLine="709"/>
        <w:jc w:val="both"/>
        <w:rPr>
          <w:bCs/>
          <w:sz w:val="28"/>
          <w:szCs w:val="28"/>
        </w:rPr>
      </w:pPr>
      <w:r w:rsidRPr="00F22D97">
        <w:rPr>
          <w:bCs/>
          <w:sz w:val="28"/>
          <w:szCs w:val="28"/>
          <w:lang w:val="ru-RU"/>
        </w:rPr>
        <w:t xml:space="preserve">Установите программный пакет </w:t>
      </w:r>
      <w:r w:rsidRPr="00F5676B">
        <w:rPr>
          <w:bCs/>
          <w:sz w:val="28"/>
          <w:szCs w:val="28"/>
        </w:rPr>
        <w:t>JDK</w:t>
      </w:r>
      <w:r w:rsidRPr="00F22D97">
        <w:rPr>
          <w:bCs/>
          <w:sz w:val="28"/>
          <w:szCs w:val="28"/>
          <w:lang w:val="ru-RU"/>
        </w:rPr>
        <w:t xml:space="preserve">, включающий компилятор </w:t>
      </w:r>
      <w:r w:rsidRPr="00F5676B">
        <w:rPr>
          <w:bCs/>
          <w:sz w:val="28"/>
          <w:szCs w:val="28"/>
        </w:rPr>
        <w:t>Java</w:t>
      </w:r>
      <w:r w:rsidRPr="00F22D97">
        <w:rPr>
          <w:bCs/>
          <w:sz w:val="28"/>
          <w:szCs w:val="28"/>
          <w:lang w:val="ru-RU"/>
        </w:rPr>
        <w:t xml:space="preserve">, стандартные библиотеки классов </w:t>
      </w:r>
      <w:r w:rsidRPr="00F5676B">
        <w:rPr>
          <w:bCs/>
          <w:sz w:val="28"/>
          <w:szCs w:val="28"/>
        </w:rPr>
        <w:t>Java</w:t>
      </w:r>
      <w:r w:rsidRPr="00F22D97">
        <w:rPr>
          <w:bCs/>
          <w:sz w:val="28"/>
          <w:szCs w:val="28"/>
          <w:lang w:val="ru-RU"/>
        </w:rPr>
        <w:t xml:space="preserve">, примеры, документацию и различные утилиты. </w:t>
      </w:r>
      <w:r w:rsidRPr="00F5676B">
        <w:rPr>
          <w:bCs/>
          <w:sz w:val="28"/>
          <w:szCs w:val="28"/>
        </w:rPr>
        <w:t>Для этого выполните команду:</w:t>
      </w:r>
    </w:p>
    <w:p w14:paraId="03C5A93E" w14:textId="77777777" w:rsidR="00F22D97" w:rsidRDefault="00F22D97" w:rsidP="00F22D97">
      <w:pPr>
        <w:spacing w:line="360" w:lineRule="auto"/>
        <w:ind w:firstLine="709"/>
        <w:jc w:val="both"/>
        <w:rPr>
          <w:b/>
          <w:bCs/>
          <w:i/>
          <w:sz w:val="24"/>
          <w:szCs w:val="28"/>
        </w:rPr>
      </w:pPr>
      <w:r w:rsidRPr="0053109B">
        <w:rPr>
          <w:b/>
          <w:bCs/>
          <w:i/>
          <w:sz w:val="24"/>
          <w:szCs w:val="28"/>
        </w:rPr>
        <w:t>sudo apt install default-jdk –y</w:t>
      </w:r>
    </w:p>
    <w:p w14:paraId="50FA5F54" w14:textId="77777777" w:rsidR="00F22D97" w:rsidRPr="0053109B" w:rsidRDefault="00F22D97" w:rsidP="00F22D97">
      <w:pPr>
        <w:spacing w:line="360" w:lineRule="auto"/>
        <w:ind w:firstLine="709"/>
        <w:jc w:val="both"/>
        <w:rPr>
          <w:b/>
          <w:bCs/>
          <w:i/>
          <w:sz w:val="24"/>
          <w:szCs w:val="28"/>
        </w:rPr>
      </w:pPr>
    </w:p>
    <w:p w14:paraId="3027EF03" w14:textId="77777777" w:rsidR="00F22D97" w:rsidRPr="00F22D97" w:rsidRDefault="00F22D97" w:rsidP="00F22D97">
      <w:pPr>
        <w:spacing w:line="360" w:lineRule="auto"/>
        <w:ind w:firstLine="709"/>
        <w:jc w:val="both"/>
        <w:rPr>
          <w:b/>
          <w:bCs/>
          <w:i/>
          <w:sz w:val="28"/>
          <w:szCs w:val="28"/>
          <w:lang w:val="ru-RU"/>
        </w:rPr>
      </w:pPr>
      <w:r w:rsidRPr="00F22D97">
        <w:rPr>
          <w:b/>
          <w:bCs/>
          <w:i/>
          <w:sz w:val="28"/>
          <w:szCs w:val="28"/>
          <w:lang w:val="ru-RU"/>
        </w:rPr>
        <w:t xml:space="preserve">Установка и настройка </w:t>
      </w:r>
      <w:r w:rsidRPr="0021013B">
        <w:rPr>
          <w:b/>
          <w:bCs/>
          <w:i/>
          <w:sz w:val="28"/>
          <w:szCs w:val="28"/>
        </w:rPr>
        <w:t>Elasticsearch</w:t>
      </w:r>
    </w:p>
    <w:p w14:paraId="0709033C"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 xml:space="preserve">Чтобы установить и выполнить первичную настройку </w:t>
      </w:r>
      <w:r w:rsidRPr="00B31559">
        <w:rPr>
          <w:bCs/>
          <w:sz w:val="28"/>
          <w:szCs w:val="28"/>
        </w:rPr>
        <w:t>Elasticsearch</w:t>
      </w:r>
      <w:r w:rsidRPr="00F22D97">
        <w:rPr>
          <w:bCs/>
          <w:sz w:val="28"/>
          <w:szCs w:val="28"/>
          <w:lang w:val="ru-RU"/>
        </w:rPr>
        <w:t>:</w:t>
      </w:r>
    </w:p>
    <w:p w14:paraId="7FCDD0A9" w14:textId="77777777" w:rsidR="00F22D97" w:rsidRDefault="00F22D97" w:rsidP="00357AB1">
      <w:pPr>
        <w:numPr>
          <w:ilvl w:val="0"/>
          <w:numId w:val="38"/>
        </w:numPr>
        <w:spacing w:line="360" w:lineRule="auto"/>
        <w:ind w:left="0" w:firstLine="709"/>
        <w:jc w:val="both"/>
        <w:rPr>
          <w:bCs/>
          <w:sz w:val="28"/>
          <w:szCs w:val="28"/>
        </w:rPr>
      </w:pPr>
      <w:r w:rsidRPr="00B31559">
        <w:rPr>
          <w:bCs/>
          <w:sz w:val="28"/>
          <w:szCs w:val="28"/>
        </w:rPr>
        <w:t>Откройте окно терминала.</w:t>
      </w:r>
    </w:p>
    <w:p w14:paraId="15CAE89F" w14:textId="77777777" w:rsidR="00F22D97" w:rsidRPr="00F22D97" w:rsidRDefault="00F22D97" w:rsidP="00357AB1">
      <w:pPr>
        <w:numPr>
          <w:ilvl w:val="0"/>
          <w:numId w:val="38"/>
        </w:numPr>
        <w:spacing w:line="360" w:lineRule="auto"/>
        <w:ind w:left="0" w:firstLine="709"/>
        <w:jc w:val="both"/>
        <w:rPr>
          <w:bCs/>
          <w:sz w:val="28"/>
          <w:szCs w:val="28"/>
          <w:lang w:val="ru-RU"/>
        </w:rPr>
      </w:pPr>
      <w:r w:rsidRPr="00F22D97">
        <w:rPr>
          <w:bCs/>
          <w:sz w:val="28"/>
          <w:szCs w:val="28"/>
          <w:lang w:val="ru-RU"/>
        </w:rPr>
        <w:t xml:space="preserve">Импортируете открытый ключ </w:t>
      </w:r>
      <w:r w:rsidRPr="00B31559">
        <w:rPr>
          <w:bCs/>
          <w:sz w:val="28"/>
          <w:szCs w:val="28"/>
        </w:rPr>
        <w:t>GPG</w:t>
      </w:r>
      <w:r w:rsidRPr="00F22D97">
        <w:rPr>
          <w:bCs/>
          <w:sz w:val="28"/>
          <w:szCs w:val="28"/>
          <w:lang w:val="ru-RU"/>
        </w:rPr>
        <w:t xml:space="preserve"> </w:t>
      </w:r>
      <w:r w:rsidRPr="00B31559">
        <w:rPr>
          <w:bCs/>
          <w:sz w:val="28"/>
          <w:szCs w:val="28"/>
        </w:rPr>
        <w:t>Elasticsearch</w:t>
      </w:r>
      <w:r w:rsidRPr="00F22D97">
        <w:rPr>
          <w:bCs/>
          <w:sz w:val="28"/>
          <w:szCs w:val="28"/>
          <w:lang w:val="ru-RU"/>
        </w:rPr>
        <w:t xml:space="preserve">, с использованием которого защищаются пакеты </w:t>
      </w:r>
      <w:r w:rsidRPr="00B31559">
        <w:rPr>
          <w:bCs/>
          <w:sz w:val="28"/>
          <w:szCs w:val="28"/>
        </w:rPr>
        <w:t>Elastic</w:t>
      </w:r>
      <w:r w:rsidRPr="00F22D97">
        <w:rPr>
          <w:bCs/>
          <w:sz w:val="28"/>
          <w:szCs w:val="28"/>
          <w:lang w:val="ru-RU"/>
        </w:rPr>
        <w:t>, выполнив команду:</w:t>
      </w:r>
    </w:p>
    <w:p w14:paraId="244ACDBE" w14:textId="77777777" w:rsidR="00F22D97" w:rsidRPr="0053109B" w:rsidRDefault="00F22D97" w:rsidP="00F22D97">
      <w:pPr>
        <w:spacing w:line="360" w:lineRule="auto"/>
        <w:ind w:firstLine="709"/>
        <w:jc w:val="both"/>
        <w:rPr>
          <w:b/>
          <w:bCs/>
          <w:i/>
          <w:sz w:val="24"/>
          <w:szCs w:val="28"/>
        </w:rPr>
      </w:pPr>
      <w:r w:rsidRPr="0053109B">
        <w:rPr>
          <w:b/>
          <w:bCs/>
          <w:i/>
          <w:sz w:val="24"/>
          <w:szCs w:val="28"/>
        </w:rPr>
        <w:lastRenderedPageBreak/>
        <w:t>sudo wget -qO - https://artifacts.elastic.co/GPG-KEY-elasticsearch | sudo apt-key add </w:t>
      </w:r>
    </w:p>
    <w:p w14:paraId="64C3AB6B" w14:textId="77777777" w:rsidR="00F22D97" w:rsidRPr="00AB7928" w:rsidRDefault="00F22D97" w:rsidP="00F22D97">
      <w:pPr>
        <w:spacing w:line="360" w:lineRule="auto"/>
        <w:ind w:firstLine="709"/>
        <w:jc w:val="both"/>
        <w:rPr>
          <w:bCs/>
          <w:sz w:val="28"/>
          <w:szCs w:val="28"/>
        </w:rPr>
      </w:pPr>
    </w:p>
    <w:p w14:paraId="419406F5" w14:textId="77777777" w:rsidR="00F22D97" w:rsidRPr="00F22D97" w:rsidRDefault="00F22D97" w:rsidP="00357AB1">
      <w:pPr>
        <w:numPr>
          <w:ilvl w:val="0"/>
          <w:numId w:val="39"/>
        </w:numPr>
        <w:spacing w:line="360" w:lineRule="auto"/>
        <w:ind w:left="0" w:firstLine="709"/>
        <w:jc w:val="both"/>
        <w:rPr>
          <w:bCs/>
          <w:sz w:val="28"/>
          <w:szCs w:val="28"/>
          <w:lang w:val="ru-RU"/>
        </w:rPr>
      </w:pPr>
      <w:r w:rsidRPr="00F22D97">
        <w:rPr>
          <w:bCs/>
          <w:sz w:val="28"/>
          <w:szCs w:val="28"/>
          <w:lang w:val="ru-RU"/>
        </w:rPr>
        <w:t xml:space="preserve">Добавьте пакеты </w:t>
      </w:r>
      <w:r w:rsidRPr="00B31559">
        <w:rPr>
          <w:bCs/>
          <w:sz w:val="28"/>
          <w:szCs w:val="28"/>
        </w:rPr>
        <w:t>Elastic</w:t>
      </w:r>
      <w:r w:rsidRPr="00F22D97">
        <w:rPr>
          <w:bCs/>
          <w:sz w:val="28"/>
          <w:szCs w:val="28"/>
          <w:lang w:val="ru-RU"/>
        </w:rPr>
        <w:t xml:space="preserve"> в каталог системных репозиториев </w:t>
      </w:r>
      <w:r w:rsidRPr="00B31559">
        <w:rPr>
          <w:bCs/>
          <w:sz w:val="28"/>
          <w:szCs w:val="28"/>
        </w:rPr>
        <w:t>sources</w:t>
      </w:r>
      <w:r w:rsidRPr="00F22D97">
        <w:rPr>
          <w:bCs/>
          <w:sz w:val="28"/>
          <w:szCs w:val="28"/>
          <w:lang w:val="ru-RU"/>
        </w:rPr>
        <w:t>.</w:t>
      </w:r>
      <w:r w:rsidRPr="00B31559">
        <w:rPr>
          <w:bCs/>
          <w:sz w:val="28"/>
          <w:szCs w:val="28"/>
        </w:rPr>
        <w:t>list</w:t>
      </w:r>
      <w:r w:rsidRPr="00F22D97">
        <w:rPr>
          <w:bCs/>
          <w:sz w:val="28"/>
          <w:szCs w:val="28"/>
          <w:lang w:val="ru-RU"/>
        </w:rPr>
        <w:t>.</w:t>
      </w:r>
      <w:r w:rsidRPr="00B31559">
        <w:rPr>
          <w:bCs/>
          <w:sz w:val="28"/>
          <w:szCs w:val="28"/>
        </w:rPr>
        <w:t>d</w:t>
      </w:r>
      <w:r w:rsidRPr="00F22D97">
        <w:rPr>
          <w:bCs/>
          <w:sz w:val="28"/>
          <w:szCs w:val="28"/>
          <w:lang w:val="ru-RU"/>
        </w:rPr>
        <w:t>, выполнив команду:</w:t>
      </w:r>
    </w:p>
    <w:p w14:paraId="66DBABBC" w14:textId="77777777" w:rsidR="00F22D97" w:rsidRPr="00CE5437" w:rsidRDefault="00F22D97" w:rsidP="00F22D97">
      <w:pPr>
        <w:spacing w:line="360" w:lineRule="auto"/>
        <w:ind w:firstLine="709"/>
        <w:jc w:val="both"/>
        <w:rPr>
          <w:b/>
          <w:bCs/>
          <w:i/>
          <w:sz w:val="24"/>
          <w:szCs w:val="28"/>
        </w:rPr>
      </w:pPr>
      <w:r w:rsidRPr="00CE5437">
        <w:rPr>
          <w:b/>
          <w:bCs/>
          <w:i/>
          <w:sz w:val="24"/>
          <w:szCs w:val="28"/>
        </w:rPr>
        <w:t>sudo echo "deb https://artifacts.elastic.co/packages/7.x/apt stable main" | sudo tee -a /etc/apt/sources.list.d/elastic-7.x.list</w:t>
      </w:r>
    </w:p>
    <w:p w14:paraId="1458371F" w14:textId="77777777" w:rsidR="00F22D97" w:rsidRPr="00F22D97" w:rsidRDefault="00F22D97" w:rsidP="00357AB1">
      <w:pPr>
        <w:numPr>
          <w:ilvl w:val="0"/>
          <w:numId w:val="40"/>
        </w:numPr>
        <w:spacing w:line="360" w:lineRule="auto"/>
        <w:ind w:left="0" w:firstLine="709"/>
        <w:jc w:val="both"/>
        <w:rPr>
          <w:bCs/>
          <w:sz w:val="28"/>
          <w:szCs w:val="28"/>
          <w:lang w:val="ru-RU"/>
        </w:rPr>
      </w:pPr>
      <w:r w:rsidRPr="00F22D97">
        <w:rPr>
          <w:bCs/>
          <w:sz w:val="28"/>
          <w:szCs w:val="28"/>
          <w:lang w:val="ru-RU"/>
        </w:rPr>
        <w:t>Обновите индексы пакетов, выполнив команду:</w:t>
      </w:r>
    </w:p>
    <w:p w14:paraId="1747625A" w14:textId="77777777" w:rsidR="00F22D97" w:rsidRPr="00CE5437" w:rsidRDefault="00F22D97" w:rsidP="00F22D97">
      <w:pPr>
        <w:spacing w:line="360" w:lineRule="auto"/>
        <w:ind w:firstLine="709"/>
        <w:jc w:val="both"/>
        <w:rPr>
          <w:b/>
          <w:bCs/>
          <w:i/>
          <w:sz w:val="24"/>
          <w:szCs w:val="28"/>
        </w:rPr>
      </w:pPr>
      <w:r w:rsidRPr="00CE5437">
        <w:rPr>
          <w:b/>
          <w:bCs/>
          <w:i/>
          <w:sz w:val="24"/>
          <w:szCs w:val="28"/>
        </w:rPr>
        <w:t>sudo apt update</w:t>
      </w:r>
    </w:p>
    <w:p w14:paraId="2894D21D" w14:textId="77777777" w:rsidR="00F22D97" w:rsidRDefault="00F22D97" w:rsidP="00357AB1">
      <w:pPr>
        <w:numPr>
          <w:ilvl w:val="0"/>
          <w:numId w:val="41"/>
        </w:numPr>
        <w:spacing w:line="360" w:lineRule="auto"/>
        <w:ind w:left="0" w:firstLine="709"/>
        <w:jc w:val="both"/>
        <w:rPr>
          <w:bCs/>
          <w:sz w:val="28"/>
          <w:szCs w:val="28"/>
        </w:rPr>
      </w:pPr>
      <w:r w:rsidRPr="00B31559">
        <w:rPr>
          <w:bCs/>
          <w:sz w:val="28"/>
          <w:szCs w:val="28"/>
        </w:rPr>
        <w:t>Установите Elasticsearch, выполнив команду:</w:t>
      </w:r>
    </w:p>
    <w:p w14:paraId="704D7DF2" w14:textId="77777777" w:rsidR="00F22D97" w:rsidRPr="00CE5437" w:rsidRDefault="00F22D97" w:rsidP="00F22D97">
      <w:pPr>
        <w:spacing w:line="360" w:lineRule="auto"/>
        <w:ind w:firstLine="709"/>
        <w:jc w:val="both"/>
        <w:rPr>
          <w:b/>
          <w:bCs/>
          <w:i/>
          <w:sz w:val="24"/>
          <w:szCs w:val="24"/>
        </w:rPr>
      </w:pPr>
      <w:r w:rsidRPr="00CE5437">
        <w:rPr>
          <w:b/>
          <w:bCs/>
          <w:i/>
          <w:sz w:val="24"/>
          <w:szCs w:val="24"/>
        </w:rPr>
        <w:t>sudo apt install elasticsearch</w:t>
      </w:r>
    </w:p>
    <w:p w14:paraId="67E59DD4" w14:textId="77777777" w:rsidR="00F22D97" w:rsidRPr="00F22D97" w:rsidRDefault="00F22D97" w:rsidP="00357AB1">
      <w:pPr>
        <w:numPr>
          <w:ilvl w:val="0"/>
          <w:numId w:val="42"/>
        </w:numPr>
        <w:spacing w:line="360" w:lineRule="auto"/>
        <w:ind w:left="0" w:firstLine="709"/>
        <w:jc w:val="both"/>
        <w:rPr>
          <w:bCs/>
          <w:sz w:val="28"/>
          <w:szCs w:val="28"/>
          <w:lang w:val="ru-RU"/>
        </w:rPr>
      </w:pPr>
      <w:r w:rsidRPr="00F22D97">
        <w:rPr>
          <w:bCs/>
          <w:sz w:val="28"/>
          <w:szCs w:val="28"/>
          <w:lang w:val="ru-RU"/>
        </w:rPr>
        <w:t xml:space="preserve">Внесите изменения в конфигурационный файл </w:t>
      </w:r>
      <w:r>
        <w:rPr>
          <w:bCs/>
          <w:sz w:val="28"/>
          <w:szCs w:val="28"/>
        </w:rPr>
        <w:t>elasticsearch</w:t>
      </w:r>
      <w:r w:rsidRPr="00F22D97">
        <w:rPr>
          <w:bCs/>
          <w:sz w:val="28"/>
          <w:szCs w:val="28"/>
          <w:lang w:val="ru-RU"/>
        </w:rPr>
        <w:t>.</w:t>
      </w:r>
      <w:r>
        <w:rPr>
          <w:bCs/>
          <w:sz w:val="28"/>
          <w:szCs w:val="28"/>
        </w:rPr>
        <w:t>yml</w:t>
      </w:r>
      <w:r w:rsidRPr="00F22D97">
        <w:rPr>
          <w:bCs/>
          <w:sz w:val="28"/>
          <w:szCs w:val="28"/>
          <w:lang w:val="ru-RU"/>
        </w:rPr>
        <w:t>.</w:t>
      </w:r>
    </w:p>
    <w:p w14:paraId="6EE4C406" w14:textId="77777777" w:rsidR="00F22D97" w:rsidRPr="00B31559" w:rsidRDefault="00F22D97" w:rsidP="00F22D97">
      <w:pPr>
        <w:spacing w:line="360" w:lineRule="auto"/>
        <w:ind w:left="709"/>
        <w:jc w:val="both"/>
        <w:rPr>
          <w:bCs/>
          <w:sz w:val="28"/>
          <w:szCs w:val="28"/>
        </w:rPr>
      </w:pPr>
      <w:r w:rsidRPr="00B31559">
        <w:rPr>
          <w:bCs/>
          <w:sz w:val="28"/>
          <w:szCs w:val="28"/>
        </w:rPr>
        <w:t>Для этого:</w:t>
      </w:r>
    </w:p>
    <w:p w14:paraId="59411D9A" w14:textId="77777777" w:rsidR="00F22D97" w:rsidRPr="00F22D97" w:rsidRDefault="00F22D97" w:rsidP="00357AB1">
      <w:pPr>
        <w:numPr>
          <w:ilvl w:val="0"/>
          <w:numId w:val="43"/>
        </w:numPr>
        <w:spacing w:line="360" w:lineRule="auto"/>
        <w:ind w:left="0" w:firstLine="709"/>
        <w:jc w:val="both"/>
        <w:rPr>
          <w:bCs/>
          <w:sz w:val="28"/>
          <w:szCs w:val="28"/>
          <w:lang w:val="ru-RU"/>
        </w:rPr>
      </w:pPr>
      <w:r w:rsidRPr="00F22D97">
        <w:rPr>
          <w:bCs/>
          <w:sz w:val="28"/>
          <w:szCs w:val="28"/>
          <w:lang w:val="ru-RU"/>
        </w:rPr>
        <w:t>Откройте этот файл для редактирования, выполнив команду:</w:t>
      </w:r>
    </w:p>
    <w:p w14:paraId="32198DDD" w14:textId="77777777" w:rsidR="00F22D97" w:rsidRPr="00CE5437" w:rsidRDefault="00F22D97" w:rsidP="00F22D97">
      <w:pPr>
        <w:spacing w:line="360" w:lineRule="auto"/>
        <w:ind w:firstLine="709"/>
        <w:jc w:val="both"/>
        <w:rPr>
          <w:b/>
          <w:bCs/>
          <w:i/>
          <w:sz w:val="24"/>
          <w:szCs w:val="28"/>
        </w:rPr>
      </w:pPr>
      <w:r w:rsidRPr="00CE5437">
        <w:rPr>
          <w:b/>
          <w:bCs/>
          <w:i/>
          <w:sz w:val="24"/>
          <w:szCs w:val="28"/>
        </w:rPr>
        <w:t>sudo nano /etc/elasticsearch/elasticsearch.yml</w:t>
      </w:r>
    </w:p>
    <w:p w14:paraId="196426DD" w14:textId="77777777" w:rsidR="00F22D97" w:rsidRPr="00B31559" w:rsidRDefault="00F22D97" w:rsidP="00357AB1">
      <w:pPr>
        <w:numPr>
          <w:ilvl w:val="0"/>
          <w:numId w:val="44"/>
        </w:numPr>
        <w:spacing w:line="360" w:lineRule="auto"/>
        <w:ind w:left="0" w:firstLine="709"/>
        <w:jc w:val="both"/>
        <w:rPr>
          <w:bCs/>
          <w:sz w:val="28"/>
          <w:szCs w:val="28"/>
        </w:rPr>
      </w:pPr>
      <w:r w:rsidRPr="00B31559">
        <w:rPr>
          <w:bCs/>
          <w:sz w:val="28"/>
          <w:szCs w:val="28"/>
        </w:rPr>
        <w:t>Найдите строку:</w:t>
      </w:r>
    </w:p>
    <w:p w14:paraId="32339C04" w14:textId="77777777" w:rsidR="00F22D97" w:rsidRPr="00CE5437" w:rsidRDefault="00F22D97" w:rsidP="00F22D97">
      <w:pPr>
        <w:spacing w:line="360" w:lineRule="auto"/>
        <w:ind w:firstLine="709"/>
        <w:jc w:val="both"/>
        <w:rPr>
          <w:b/>
          <w:bCs/>
          <w:i/>
          <w:sz w:val="24"/>
          <w:szCs w:val="28"/>
        </w:rPr>
      </w:pPr>
      <w:r w:rsidRPr="00CE5437">
        <w:rPr>
          <w:b/>
          <w:bCs/>
          <w:i/>
          <w:sz w:val="24"/>
          <w:szCs w:val="28"/>
        </w:rPr>
        <w:t>#network.host: 192.168.0.1</w:t>
      </w:r>
    </w:p>
    <w:p w14:paraId="00F513FB"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И замените ее на строку:</w:t>
      </w:r>
    </w:p>
    <w:p w14:paraId="550C4572" w14:textId="77777777" w:rsidR="00F22D97" w:rsidRPr="00F22D97" w:rsidRDefault="00F22D97" w:rsidP="00F22D97">
      <w:pPr>
        <w:spacing w:line="360" w:lineRule="auto"/>
        <w:ind w:firstLine="709"/>
        <w:jc w:val="both"/>
        <w:rPr>
          <w:b/>
          <w:bCs/>
          <w:i/>
          <w:sz w:val="24"/>
          <w:szCs w:val="28"/>
          <w:lang w:val="ru-RU"/>
        </w:rPr>
      </w:pPr>
      <w:r w:rsidRPr="00CE5437">
        <w:rPr>
          <w:b/>
          <w:bCs/>
          <w:i/>
          <w:sz w:val="24"/>
          <w:szCs w:val="28"/>
        </w:rPr>
        <w:t>network</w:t>
      </w:r>
      <w:r w:rsidRPr="00F22D97">
        <w:rPr>
          <w:b/>
          <w:bCs/>
          <w:i/>
          <w:sz w:val="24"/>
          <w:szCs w:val="28"/>
          <w:lang w:val="ru-RU"/>
        </w:rPr>
        <w:t>.</w:t>
      </w:r>
      <w:r w:rsidRPr="00CE5437">
        <w:rPr>
          <w:b/>
          <w:bCs/>
          <w:i/>
          <w:sz w:val="24"/>
          <w:szCs w:val="28"/>
        </w:rPr>
        <w:t>host</w:t>
      </w:r>
      <w:r w:rsidRPr="00F22D97">
        <w:rPr>
          <w:b/>
          <w:bCs/>
          <w:i/>
          <w:sz w:val="24"/>
          <w:szCs w:val="28"/>
          <w:lang w:val="ru-RU"/>
        </w:rPr>
        <w:t xml:space="preserve">: </w:t>
      </w:r>
      <w:r w:rsidRPr="00CE5437">
        <w:rPr>
          <w:b/>
          <w:bCs/>
          <w:i/>
          <w:sz w:val="24"/>
          <w:szCs w:val="28"/>
        </w:rPr>
        <w:t>localhost</w:t>
      </w:r>
    </w:p>
    <w:p w14:paraId="52D10845" w14:textId="77777777" w:rsidR="00F22D97" w:rsidRPr="00F22D97" w:rsidRDefault="00F22D97" w:rsidP="00F22D97">
      <w:pPr>
        <w:spacing w:line="360" w:lineRule="auto"/>
        <w:ind w:firstLine="709"/>
        <w:jc w:val="both"/>
        <w:rPr>
          <w:bCs/>
          <w:i/>
          <w:color w:val="000000" w:themeColor="text1"/>
          <w:sz w:val="28"/>
          <w:szCs w:val="28"/>
          <w:lang w:val="ru-RU"/>
        </w:rPr>
      </w:pPr>
      <w:r w:rsidRPr="00F22D97">
        <w:rPr>
          <w:bCs/>
          <w:i/>
          <w:color w:val="000000" w:themeColor="text1"/>
          <w:sz w:val="28"/>
          <w:szCs w:val="28"/>
          <w:lang w:val="ru-RU"/>
        </w:rPr>
        <w:t xml:space="preserve">Для поиска по файлу используйте сочетание клавиш </w:t>
      </w:r>
      <w:r w:rsidRPr="00CB546C">
        <w:rPr>
          <w:bCs/>
          <w:i/>
          <w:color w:val="000000" w:themeColor="text1"/>
          <w:sz w:val="28"/>
          <w:szCs w:val="28"/>
        </w:rPr>
        <w:t>CTRL</w:t>
      </w:r>
      <w:r w:rsidRPr="00F22D97">
        <w:rPr>
          <w:bCs/>
          <w:i/>
          <w:color w:val="000000" w:themeColor="text1"/>
          <w:sz w:val="28"/>
          <w:szCs w:val="28"/>
          <w:lang w:val="ru-RU"/>
        </w:rPr>
        <w:t>+</w:t>
      </w:r>
      <w:r w:rsidRPr="00CB546C">
        <w:rPr>
          <w:bCs/>
          <w:i/>
          <w:color w:val="000000" w:themeColor="text1"/>
          <w:sz w:val="28"/>
          <w:szCs w:val="28"/>
        </w:rPr>
        <w:t>W</w:t>
      </w:r>
      <w:r w:rsidRPr="00F22D97">
        <w:rPr>
          <w:bCs/>
          <w:i/>
          <w:color w:val="000000" w:themeColor="text1"/>
          <w:sz w:val="28"/>
          <w:szCs w:val="28"/>
          <w:lang w:val="ru-RU"/>
        </w:rPr>
        <w:t>.</w:t>
      </w:r>
    </w:p>
    <w:p w14:paraId="38372CE9" w14:textId="77777777" w:rsidR="00F22D97" w:rsidRPr="00F22D97" w:rsidRDefault="00F22D97" w:rsidP="00F22D97">
      <w:pPr>
        <w:spacing w:line="360" w:lineRule="auto"/>
        <w:ind w:firstLine="709"/>
        <w:jc w:val="both"/>
        <w:rPr>
          <w:bCs/>
          <w:i/>
          <w:color w:val="000000" w:themeColor="text1"/>
          <w:sz w:val="28"/>
          <w:szCs w:val="28"/>
          <w:lang w:val="ru-RU"/>
        </w:rPr>
      </w:pPr>
      <w:r w:rsidRPr="00F22D97">
        <w:rPr>
          <w:bCs/>
          <w:i/>
          <w:color w:val="000000" w:themeColor="text1"/>
          <w:sz w:val="28"/>
          <w:szCs w:val="28"/>
          <w:lang w:val="ru-RU"/>
        </w:rPr>
        <w:t>После редактирования конфигурационного файла *.</w:t>
      </w:r>
      <w:r w:rsidRPr="00CB546C">
        <w:rPr>
          <w:bCs/>
          <w:i/>
          <w:color w:val="000000" w:themeColor="text1"/>
          <w:sz w:val="28"/>
          <w:szCs w:val="28"/>
        </w:rPr>
        <w:t>yml</w:t>
      </w:r>
      <w:r w:rsidRPr="00F22D97">
        <w:rPr>
          <w:bCs/>
          <w:i/>
          <w:color w:val="000000" w:themeColor="text1"/>
          <w:sz w:val="28"/>
          <w:szCs w:val="28"/>
          <w:lang w:val="ru-RU"/>
        </w:rPr>
        <w:t xml:space="preserve"> убедитесь, что в нем нет лишних пробелов и/или отступов!</w:t>
      </w:r>
    </w:p>
    <w:p w14:paraId="37C2CB6D" w14:textId="77777777" w:rsidR="00F22D97" w:rsidRPr="00F22D97" w:rsidRDefault="00F22D97" w:rsidP="00F22D97">
      <w:pPr>
        <w:spacing w:line="360" w:lineRule="auto"/>
        <w:ind w:firstLine="709"/>
        <w:jc w:val="both"/>
        <w:rPr>
          <w:bCs/>
          <w:i/>
          <w:color w:val="000000" w:themeColor="text1"/>
          <w:sz w:val="28"/>
          <w:szCs w:val="28"/>
          <w:lang w:val="ru-RU"/>
        </w:rPr>
      </w:pPr>
      <w:r w:rsidRPr="00F22D97">
        <w:rPr>
          <w:bCs/>
          <w:i/>
          <w:color w:val="000000" w:themeColor="text1"/>
          <w:sz w:val="28"/>
          <w:szCs w:val="28"/>
          <w:lang w:val="ru-RU"/>
        </w:rPr>
        <w:t xml:space="preserve">Сохраните изменения, используя сочетание клавиш </w:t>
      </w:r>
      <w:r w:rsidRPr="00CB546C">
        <w:rPr>
          <w:bCs/>
          <w:i/>
          <w:color w:val="000000" w:themeColor="text1"/>
          <w:sz w:val="28"/>
          <w:szCs w:val="28"/>
        </w:rPr>
        <w:t>CTRL</w:t>
      </w:r>
      <w:r w:rsidRPr="00F22D97">
        <w:rPr>
          <w:bCs/>
          <w:i/>
          <w:color w:val="000000" w:themeColor="text1"/>
          <w:sz w:val="28"/>
          <w:szCs w:val="28"/>
          <w:lang w:val="ru-RU"/>
        </w:rPr>
        <w:t>+</w:t>
      </w:r>
      <w:r w:rsidRPr="00CB546C">
        <w:rPr>
          <w:bCs/>
          <w:i/>
          <w:color w:val="000000" w:themeColor="text1"/>
          <w:sz w:val="28"/>
          <w:szCs w:val="28"/>
        </w:rPr>
        <w:t>O</w:t>
      </w:r>
      <w:r w:rsidRPr="00F22D97">
        <w:rPr>
          <w:bCs/>
          <w:i/>
          <w:color w:val="000000" w:themeColor="text1"/>
          <w:sz w:val="28"/>
          <w:szCs w:val="28"/>
          <w:lang w:val="ru-RU"/>
        </w:rPr>
        <w:t xml:space="preserve">, и завершите редактирование, используя сочетание клавиш </w:t>
      </w:r>
      <w:r w:rsidRPr="00CB546C">
        <w:rPr>
          <w:bCs/>
          <w:i/>
          <w:color w:val="000000" w:themeColor="text1"/>
          <w:sz w:val="28"/>
          <w:szCs w:val="28"/>
        </w:rPr>
        <w:t>CTRL</w:t>
      </w:r>
      <w:r w:rsidRPr="00F22D97">
        <w:rPr>
          <w:bCs/>
          <w:i/>
          <w:color w:val="000000" w:themeColor="text1"/>
          <w:sz w:val="28"/>
          <w:szCs w:val="28"/>
          <w:lang w:val="ru-RU"/>
        </w:rPr>
        <w:t>+</w:t>
      </w:r>
      <w:r w:rsidRPr="00CB546C">
        <w:rPr>
          <w:bCs/>
          <w:i/>
          <w:color w:val="000000" w:themeColor="text1"/>
          <w:sz w:val="28"/>
          <w:szCs w:val="28"/>
        </w:rPr>
        <w:t>X</w:t>
      </w:r>
      <w:r w:rsidRPr="00F22D97">
        <w:rPr>
          <w:bCs/>
          <w:i/>
          <w:color w:val="000000" w:themeColor="text1"/>
          <w:sz w:val="28"/>
          <w:szCs w:val="28"/>
          <w:lang w:val="ru-RU"/>
        </w:rPr>
        <w:t>.</w:t>
      </w:r>
    </w:p>
    <w:p w14:paraId="4702D3D6" w14:textId="77777777" w:rsidR="00F22D97" w:rsidRPr="00F22D97" w:rsidRDefault="00F22D97" w:rsidP="00F22D97">
      <w:pPr>
        <w:spacing w:line="360" w:lineRule="auto"/>
        <w:ind w:firstLine="709"/>
        <w:jc w:val="both"/>
        <w:rPr>
          <w:bCs/>
          <w:i/>
          <w:color w:val="000000" w:themeColor="text1"/>
          <w:sz w:val="28"/>
          <w:szCs w:val="28"/>
          <w:lang w:val="ru-RU"/>
        </w:rPr>
      </w:pPr>
    </w:p>
    <w:p w14:paraId="52859E45" w14:textId="77777777" w:rsidR="00F22D97" w:rsidRPr="00F22D97" w:rsidRDefault="00F22D97" w:rsidP="00357AB1">
      <w:pPr>
        <w:numPr>
          <w:ilvl w:val="0"/>
          <w:numId w:val="45"/>
        </w:numPr>
        <w:spacing w:line="360" w:lineRule="auto"/>
        <w:ind w:left="0" w:firstLine="709"/>
        <w:jc w:val="both"/>
        <w:rPr>
          <w:bCs/>
          <w:sz w:val="28"/>
          <w:szCs w:val="28"/>
          <w:lang w:val="ru-RU"/>
        </w:rPr>
      </w:pPr>
      <w:r w:rsidRPr="00F22D97">
        <w:rPr>
          <w:bCs/>
          <w:sz w:val="28"/>
          <w:szCs w:val="28"/>
          <w:lang w:val="ru-RU"/>
        </w:rPr>
        <w:t xml:space="preserve">Запустите сервис </w:t>
      </w:r>
      <w:r w:rsidRPr="00B31559">
        <w:rPr>
          <w:bCs/>
          <w:sz w:val="28"/>
          <w:szCs w:val="28"/>
        </w:rPr>
        <w:t>Elasticsearch</w:t>
      </w:r>
      <w:r w:rsidRPr="00F22D97">
        <w:rPr>
          <w:bCs/>
          <w:sz w:val="28"/>
          <w:szCs w:val="28"/>
          <w:lang w:val="ru-RU"/>
        </w:rPr>
        <w:t>, выполнив команду:</w:t>
      </w:r>
    </w:p>
    <w:p w14:paraId="6B159BA0" w14:textId="77777777" w:rsidR="00F22D97" w:rsidRPr="00CE5437" w:rsidRDefault="00F22D97" w:rsidP="00F22D97">
      <w:pPr>
        <w:spacing w:line="360" w:lineRule="auto"/>
        <w:ind w:firstLine="709"/>
        <w:jc w:val="both"/>
        <w:rPr>
          <w:b/>
          <w:bCs/>
          <w:i/>
          <w:sz w:val="24"/>
          <w:szCs w:val="28"/>
        </w:rPr>
      </w:pPr>
      <w:r w:rsidRPr="00CE5437">
        <w:rPr>
          <w:b/>
          <w:bCs/>
          <w:i/>
          <w:sz w:val="24"/>
          <w:szCs w:val="28"/>
        </w:rPr>
        <w:t>sudo systemctl start elasticsearch</w:t>
      </w:r>
    </w:p>
    <w:p w14:paraId="37002BCE" w14:textId="77777777" w:rsidR="00F22D97" w:rsidRPr="00F22D97" w:rsidRDefault="00F22D97" w:rsidP="00357AB1">
      <w:pPr>
        <w:numPr>
          <w:ilvl w:val="0"/>
          <w:numId w:val="46"/>
        </w:numPr>
        <w:spacing w:line="360" w:lineRule="auto"/>
        <w:ind w:left="0" w:firstLine="709"/>
        <w:jc w:val="both"/>
        <w:rPr>
          <w:bCs/>
          <w:sz w:val="28"/>
          <w:szCs w:val="28"/>
          <w:lang w:val="ru-RU"/>
        </w:rPr>
      </w:pPr>
      <w:r w:rsidRPr="00F22D97">
        <w:rPr>
          <w:bCs/>
          <w:sz w:val="28"/>
          <w:szCs w:val="28"/>
          <w:lang w:val="ru-RU"/>
        </w:rPr>
        <w:t xml:space="preserve">Проверьте статус запуска сервиса </w:t>
      </w:r>
      <w:r w:rsidRPr="00B31559">
        <w:rPr>
          <w:bCs/>
          <w:sz w:val="28"/>
          <w:szCs w:val="28"/>
        </w:rPr>
        <w:t>Elasticsearch</w:t>
      </w:r>
      <w:r w:rsidRPr="00F22D97">
        <w:rPr>
          <w:bCs/>
          <w:sz w:val="28"/>
          <w:szCs w:val="28"/>
          <w:lang w:val="ru-RU"/>
        </w:rPr>
        <w:t>, выполнив команду:</w:t>
      </w:r>
    </w:p>
    <w:p w14:paraId="1C9D6038" w14:textId="77777777" w:rsidR="00F22D97" w:rsidRPr="00CE5437" w:rsidRDefault="00F22D97" w:rsidP="00F22D97">
      <w:pPr>
        <w:spacing w:line="360" w:lineRule="auto"/>
        <w:ind w:firstLine="709"/>
        <w:jc w:val="both"/>
        <w:rPr>
          <w:b/>
          <w:bCs/>
          <w:i/>
          <w:sz w:val="24"/>
          <w:szCs w:val="28"/>
        </w:rPr>
      </w:pPr>
      <w:r w:rsidRPr="00CE5437">
        <w:rPr>
          <w:b/>
          <w:bCs/>
          <w:i/>
          <w:sz w:val="24"/>
          <w:szCs w:val="28"/>
        </w:rPr>
        <w:t>sudo systemctl status elasticsearch</w:t>
      </w:r>
    </w:p>
    <w:p w14:paraId="5C810AC6" w14:textId="77777777" w:rsidR="00F22D97" w:rsidRPr="00F22D97" w:rsidRDefault="00F22D97" w:rsidP="00357AB1">
      <w:pPr>
        <w:pStyle w:val="aff0"/>
        <w:numPr>
          <w:ilvl w:val="0"/>
          <w:numId w:val="46"/>
        </w:numPr>
        <w:spacing w:line="360" w:lineRule="auto"/>
        <w:ind w:left="0" w:firstLine="709"/>
        <w:contextualSpacing/>
        <w:jc w:val="both"/>
        <w:rPr>
          <w:bCs/>
          <w:sz w:val="28"/>
          <w:szCs w:val="28"/>
          <w:lang w:val="ru-RU"/>
        </w:rPr>
      </w:pPr>
      <w:r w:rsidRPr="00F22D97">
        <w:rPr>
          <w:bCs/>
          <w:sz w:val="28"/>
          <w:szCs w:val="28"/>
          <w:lang w:val="ru-RU"/>
        </w:rPr>
        <w:t xml:space="preserve">Чтобы при перезагрузке операционной системы сервис </w:t>
      </w:r>
      <w:r w:rsidRPr="00B31559">
        <w:rPr>
          <w:bCs/>
          <w:sz w:val="28"/>
          <w:szCs w:val="28"/>
        </w:rPr>
        <w:t>Elasticsearch</w:t>
      </w:r>
      <w:r w:rsidRPr="00F22D97">
        <w:rPr>
          <w:bCs/>
          <w:sz w:val="28"/>
          <w:szCs w:val="28"/>
          <w:lang w:val="ru-RU"/>
        </w:rPr>
        <w:t xml:space="preserve"> запускался автоматически, выполните команду:</w:t>
      </w:r>
    </w:p>
    <w:p w14:paraId="5D87443D" w14:textId="77777777" w:rsidR="00F22D97" w:rsidRPr="00CE5437" w:rsidRDefault="00F22D97" w:rsidP="00F22D97">
      <w:pPr>
        <w:spacing w:line="360" w:lineRule="auto"/>
        <w:ind w:firstLine="709"/>
        <w:jc w:val="both"/>
        <w:rPr>
          <w:b/>
          <w:bCs/>
          <w:i/>
          <w:sz w:val="24"/>
          <w:szCs w:val="28"/>
        </w:rPr>
      </w:pPr>
      <w:r w:rsidRPr="00CE5437">
        <w:rPr>
          <w:b/>
          <w:bCs/>
          <w:i/>
          <w:sz w:val="24"/>
          <w:szCs w:val="28"/>
        </w:rPr>
        <w:t>sudo systemctl enable elasticsearch</w:t>
      </w:r>
    </w:p>
    <w:p w14:paraId="2951D119" w14:textId="77777777" w:rsidR="00F22D97" w:rsidRPr="00F22D97" w:rsidRDefault="00F22D97" w:rsidP="00357AB1">
      <w:pPr>
        <w:pStyle w:val="aff0"/>
        <w:numPr>
          <w:ilvl w:val="0"/>
          <w:numId w:val="46"/>
        </w:numPr>
        <w:spacing w:line="360" w:lineRule="auto"/>
        <w:ind w:left="0" w:firstLine="709"/>
        <w:contextualSpacing/>
        <w:jc w:val="both"/>
        <w:rPr>
          <w:bCs/>
          <w:sz w:val="28"/>
          <w:szCs w:val="28"/>
          <w:lang w:val="ru-RU"/>
        </w:rPr>
      </w:pPr>
      <w:r w:rsidRPr="00F22D97">
        <w:rPr>
          <w:bCs/>
          <w:sz w:val="28"/>
          <w:szCs w:val="28"/>
          <w:lang w:val="ru-RU"/>
        </w:rPr>
        <w:lastRenderedPageBreak/>
        <w:t xml:space="preserve">Для проверки доступа к сервису </w:t>
      </w:r>
      <w:r w:rsidRPr="00B31559">
        <w:rPr>
          <w:bCs/>
          <w:sz w:val="28"/>
          <w:szCs w:val="28"/>
        </w:rPr>
        <w:t>Elasticsearch</w:t>
      </w:r>
      <w:r w:rsidRPr="00F22D97">
        <w:rPr>
          <w:bCs/>
          <w:sz w:val="28"/>
          <w:szCs w:val="28"/>
          <w:lang w:val="ru-RU"/>
        </w:rPr>
        <w:t xml:space="preserve"> отправьте </w:t>
      </w:r>
      <w:r w:rsidRPr="00B31559">
        <w:rPr>
          <w:bCs/>
          <w:sz w:val="28"/>
          <w:szCs w:val="28"/>
        </w:rPr>
        <w:t>HTTP</w:t>
      </w:r>
      <w:r w:rsidRPr="00F22D97">
        <w:rPr>
          <w:bCs/>
          <w:sz w:val="28"/>
          <w:szCs w:val="28"/>
          <w:lang w:val="ru-RU"/>
        </w:rPr>
        <w:t>-запрос, выполнив команду:</w:t>
      </w:r>
    </w:p>
    <w:p w14:paraId="42CF6600" w14:textId="77777777" w:rsidR="00F22D97" w:rsidRPr="00F22D97" w:rsidRDefault="00F22D97" w:rsidP="00F22D97">
      <w:pPr>
        <w:spacing w:line="360" w:lineRule="auto"/>
        <w:ind w:firstLine="709"/>
        <w:jc w:val="both"/>
        <w:rPr>
          <w:b/>
          <w:bCs/>
          <w:i/>
          <w:sz w:val="24"/>
          <w:szCs w:val="28"/>
          <w:lang w:val="ru-RU"/>
        </w:rPr>
      </w:pPr>
      <w:r w:rsidRPr="00CE5437">
        <w:rPr>
          <w:b/>
          <w:bCs/>
          <w:i/>
          <w:sz w:val="24"/>
          <w:szCs w:val="28"/>
        </w:rPr>
        <w:t>curl</w:t>
      </w:r>
      <w:r w:rsidRPr="00F22D97">
        <w:rPr>
          <w:b/>
          <w:bCs/>
          <w:i/>
          <w:sz w:val="24"/>
          <w:szCs w:val="28"/>
          <w:lang w:val="ru-RU"/>
        </w:rPr>
        <w:t xml:space="preserve"> -</w:t>
      </w:r>
      <w:r w:rsidRPr="00CE5437">
        <w:rPr>
          <w:b/>
          <w:bCs/>
          <w:i/>
          <w:sz w:val="24"/>
          <w:szCs w:val="28"/>
        </w:rPr>
        <w:t>X</w:t>
      </w:r>
      <w:r w:rsidRPr="00F22D97">
        <w:rPr>
          <w:b/>
          <w:bCs/>
          <w:i/>
          <w:sz w:val="24"/>
          <w:szCs w:val="28"/>
          <w:lang w:val="ru-RU"/>
        </w:rPr>
        <w:t xml:space="preserve"> </w:t>
      </w:r>
      <w:r w:rsidRPr="00CE5437">
        <w:rPr>
          <w:b/>
          <w:bCs/>
          <w:i/>
          <w:sz w:val="24"/>
          <w:szCs w:val="28"/>
        </w:rPr>
        <w:t>GET</w:t>
      </w:r>
      <w:r w:rsidRPr="00F22D97">
        <w:rPr>
          <w:b/>
          <w:bCs/>
          <w:i/>
          <w:sz w:val="24"/>
          <w:szCs w:val="28"/>
          <w:lang w:val="ru-RU"/>
        </w:rPr>
        <w:t xml:space="preserve"> </w:t>
      </w:r>
      <w:r w:rsidRPr="00CE5437">
        <w:rPr>
          <w:b/>
          <w:bCs/>
          <w:i/>
          <w:sz w:val="24"/>
          <w:szCs w:val="28"/>
        </w:rPr>
        <w:t>localhost</w:t>
      </w:r>
      <w:r w:rsidRPr="00F22D97">
        <w:rPr>
          <w:b/>
          <w:bCs/>
          <w:i/>
          <w:sz w:val="24"/>
          <w:szCs w:val="28"/>
          <w:lang w:val="ru-RU"/>
        </w:rPr>
        <w:t>:9200</w:t>
      </w:r>
    </w:p>
    <w:p w14:paraId="2988F780" w14:textId="77777777" w:rsidR="00F22D97" w:rsidRPr="00F22D97" w:rsidRDefault="00F22D97" w:rsidP="00F22D97">
      <w:pPr>
        <w:spacing w:line="360" w:lineRule="auto"/>
        <w:ind w:firstLine="709"/>
        <w:jc w:val="both"/>
        <w:rPr>
          <w:bCs/>
          <w:i/>
          <w:sz w:val="28"/>
          <w:szCs w:val="28"/>
          <w:lang w:val="ru-RU"/>
        </w:rPr>
      </w:pPr>
      <w:r w:rsidRPr="00F22D97">
        <w:rPr>
          <w:bCs/>
          <w:i/>
          <w:sz w:val="28"/>
          <w:szCs w:val="28"/>
          <w:lang w:val="ru-RU"/>
        </w:rPr>
        <w:t xml:space="preserve">Если установка </w:t>
      </w:r>
      <w:r w:rsidRPr="00D4539A">
        <w:rPr>
          <w:bCs/>
          <w:i/>
          <w:sz w:val="28"/>
          <w:szCs w:val="28"/>
        </w:rPr>
        <w:t>Elasticsearch</w:t>
      </w:r>
      <w:r w:rsidRPr="00F22D97">
        <w:rPr>
          <w:bCs/>
          <w:i/>
          <w:sz w:val="28"/>
          <w:szCs w:val="28"/>
          <w:lang w:val="ru-RU"/>
        </w:rPr>
        <w:t xml:space="preserve"> выполнена успешно, отобразится следующая информация:</w:t>
      </w:r>
    </w:p>
    <w:p w14:paraId="068BB9C1" w14:textId="77777777" w:rsidR="00F22D97" w:rsidRPr="00F22D97" w:rsidRDefault="00F22D97" w:rsidP="00F22D97">
      <w:pPr>
        <w:spacing w:line="360" w:lineRule="auto"/>
        <w:ind w:firstLine="709"/>
        <w:jc w:val="both"/>
        <w:rPr>
          <w:bCs/>
          <w:i/>
          <w:sz w:val="28"/>
          <w:szCs w:val="28"/>
          <w:lang w:val="ru-RU"/>
        </w:rPr>
      </w:pPr>
    </w:p>
    <w:p w14:paraId="3961C2D5" w14:textId="77777777" w:rsidR="00F22D97" w:rsidRDefault="00F22D97" w:rsidP="00F22D97">
      <w:pPr>
        <w:spacing w:line="360" w:lineRule="auto"/>
        <w:jc w:val="center"/>
        <w:rPr>
          <w:b/>
          <w:bCs/>
          <w:sz w:val="28"/>
          <w:szCs w:val="28"/>
        </w:rPr>
      </w:pPr>
      <w:r w:rsidRPr="00B31559">
        <w:rPr>
          <w:b/>
          <w:bCs/>
          <w:noProof/>
          <w:sz w:val="28"/>
          <w:szCs w:val="28"/>
          <w:lang w:val="ru-RU"/>
        </w:rPr>
        <w:drawing>
          <wp:inline distT="0" distB="0" distL="0" distR="0" wp14:anchorId="4F490076" wp14:editId="3EA3A03C">
            <wp:extent cx="3873500" cy="2291728"/>
            <wp:effectExtent l="0" t="0" r="0" b="0"/>
            <wp:docPr id="22" name="Рисунок 22" descr="https://mcs.mail.ru/docs/_docs/ru/main/additionals/cases/cases-elk/elk-u18/assets/1559939398435-1559939398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cs.mail.ru/docs/_docs/ru/main/additionals/cases/cases-elk/elk-u18/assets/1559939398435-1559939398435.jpeg"/>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3878772" cy="2294847"/>
                    </a:xfrm>
                    <a:prstGeom prst="rect">
                      <a:avLst/>
                    </a:prstGeom>
                    <a:noFill/>
                    <a:ln>
                      <a:noFill/>
                    </a:ln>
                  </pic:spPr>
                </pic:pic>
              </a:graphicData>
            </a:graphic>
          </wp:inline>
        </w:drawing>
      </w:r>
    </w:p>
    <w:p w14:paraId="767C352D" w14:textId="77777777" w:rsidR="00F22D97" w:rsidRPr="00F22D97" w:rsidRDefault="00F22D97" w:rsidP="00F22D97">
      <w:pPr>
        <w:spacing w:line="360" w:lineRule="auto"/>
        <w:jc w:val="center"/>
        <w:rPr>
          <w:b/>
          <w:bCs/>
          <w:sz w:val="28"/>
          <w:szCs w:val="28"/>
          <w:lang w:val="ru-RU"/>
        </w:rPr>
      </w:pPr>
      <w:r w:rsidRPr="00F22D97">
        <w:rPr>
          <w:bCs/>
          <w:sz w:val="24"/>
          <w:szCs w:val="28"/>
          <w:lang w:val="ru-RU"/>
        </w:rPr>
        <w:t xml:space="preserve">Рисунок 3 – Успешная установка </w:t>
      </w:r>
      <w:r w:rsidRPr="0053109B">
        <w:rPr>
          <w:bCs/>
          <w:sz w:val="24"/>
          <w:szCs w:val="28"/>
        </w:rPr>
        <w:t>Elasticsearch</w:t>
      </w:r>
    </w:p>
    <w:p w14:paraId="1610EA59" w14:textId="77777777" w:rsidR="00F22D97" w:rsidRPr="00F22D97" w:rsidRDefault="00F22D97" w:rsidP="00F22D97">
      <w:pPr>
        <w:spacing w:line="360" w:lineRule="auto"/>
        <w:ind w:firstLine="709"/>
        <w:jc w:val="center"/>
        <w:rPr>
          <w:bCs/>
          <w:sz w:val="24"/>
          <w:szCs w:val="28"/>
          <w:lang w:val="ru-RU"/>
        </w:rPr>
      </w:pPr>
    </w:p>
    <w:p w14:paraId="21FB1A7F" w14:textId="77777777" w:rsidR="00F22D97" w:rsidRPr="00F22D97" w:rsidRDefault="00F22D97" w:rsidP="00F22D97">
      <w:pPr>
        <w:spacing w:line="360" w:lineRule="auto"/>
        <w:ind w:firstLine="709"/>
        <w:jc w:val="both"/>
        <w:rPr>
          <w:b/>
          <w:bCs/>
          <w:i/>
          <w:sz w:val="28"/>
          <w:szCs w:val="28"/>
          <w:lang w:val="ru-RU"/>
        </w:rPr>
      </w:pPr>
      <w:r w:rsidRPr="00F22D97">
        <w:rPr>
          <w:b/>
          <w:bCs/>
          <w:i/>
          <w:sz w:val="28"/>
          <w:szCs w:val="28"/>
          <w:lang w:val="ru-RU"/>
        </w:rPr>
        <w:t xml:space="preserve">Установка и настройка </w:t>
      </w:r>
      <w:r w:rsidRPr="0021013B">
        <w:rPr>
          <w:b/>
          <w:bCs/>
          <w:i/>
          <w:sz w:val="28"/>
          <w:szCs w:val="28"/>
        </w:rPr>
        <w:t>Kibana</w:t>
      </w:r>
    </w:p>
    <w:p w14:paraId="39343C86" w14:textId="77777777" w:rsidR="00F22D97" w:rsidRPr="00F22D97" w:rsidRDefault="00F22D97" w:rsidP="00F22D97">
      <w:pPr>
        <w:spacing w:line="360" w:lineRule="auto"/>
        <w:ind w:firstLine="709"/>
        <w:jc w:val="both"/>
        <w:rPr>
          <w:bCs/>
          <w:sz w:val="28"/>
          <w:szCs w:val="28"/>
          <w:lang w:val="ru-RU"/>
        </w:rPr>
      </w:pPr>
      <w:r w:rsidRPr="00F22D97">
        <w:rPr>
          <w:bCs/>
          <w:sz w:val="28"/>
          <w:szCs w:val="28"/>
          <w:lang w:val="ru-RU"/>
        </w:rPr>
        <w:t>Чтобы установить и выполнить первичную настройку</w:t>
      </w:r>
      <w:r w:rsidRPr="00B31559">
        <w:rPr>
          <w:bCs/>
          <w:sz w:val="28"/>
          <w:szCs w:val="28"/>
        </w:rPr>
        <w:t> Kibana</w:t>
      </w:r>
      <w:r w:rsidRPr="00F22D97">
        <w:rPr>
          <w:bCs/>
          <w:sz w:val="28"/>
          <w:szCs w:val="28"/>
          <w:lang w:val="ru-RU"/>
        </w:rPr>
        <w:t>, выполните следующее:</w:t>
      </w:r>
    </w:p>
    <w:p w14:paraId="2402B7F9" w14:textId="77777777" w:rsidR="00F22D97" w:rsidRPr="00F22D97" w:rsidRDefault="00F22D97" w:rsidP="00357AB1">
      <w:pPr>
        <w:numPr>
          <w:ilvl w:val="0"/>
          <w:numId w:val="47"/>
        </w:numPr>
        <w:spacing w:line="360" w:lineRule="auto"/>
        <w:ind w:left="0" w:firstLine="709"/>
        <w:jc w:val="both"/>
        <w:rPr>
          <w:bCs/>
          <w:sz w:val="28"/>
          <w:szCs w:val="28"/>
          <w:lang w:val="ru-RU"/>
        </w:rPr>
      </w:pPr>
      <w:r w:rsidRPr="00F22D97">
        <w:rPr>
          <w:bCs/>
          <w:sz w:val="28"/>
          <w:szCs w:val="28"/>
          <w:lang w:val="ru-RU"/>
        </w:rPr>
        <w:t xml:space="preserve">Убедитесь, что вы успешно установили </w:t>
      </w:r>
      <w:r w:rsidRPr="00B31559">
        <w:rPr>
          <w:bCs/>
          <w:sz w:val="28"/>
          <w:szCs w:val="28"/>
        </w:rPr>
        <w:t>Elasticsearch</w:t>
      </w:r>
      <w:r w:rsidRPr="00F22D97">
        <w:rPr>
          <w:bCs/>
          <w:sz w:val="28"/>
          <w:szCs w:val="28"/>
          <w:lang w:val="ru-RU"/>
        </w:rPr>
        <w:t>.</w:t>
      </w:r>
    </w:p>
    <w:p w14:paraId="17589663" w14:textId="77777777" w:rsidR="00F22D97" w:rsidRPr="00B31559" w:rsidRDefault="00F22D97" w:rsidP="00357AB1">
      <w:pPr>
        <w:numPr>
          <w:ilvl w:val="0"/>
          <w:numId w:val="47"/>
        </w:numPr>
        <w:spacing w:line="360" w:lineRule="auto"/>
        <w:ind w:left="0" w:firstLine="709"/>
        <w:jc w:val="both"/>
        <w:rPr>
          <w:bCs/>
          <w:sz w:val="28"/>
          <w:szCs w:val="28"/>
        </w:rPr>
      </w:pPr>
      <w:r w:rsidRPr="00B31559">
        <w:rPr>
          <w:bCs/>
          <w:sz w:val="28"/>
          <w:szCs w:val="28"/>
        </w:rPr>
        <w:t>Откройте окно терминала.</w:t>
      </w:r>
    </w:p>
    <w:p w14:paraId="3C8E2005" w14:textId="77777777" w:rsidR="00F22D97" w:rsidRPr="00B31559" w:rsidRDefault="00F22D97" w:rsidP="00357AB1">
      <w:pPr>
        <w:numPr>
          <w:ilvl w:val="0"/>
          <w:numId w:val="47"/>
        </w:numPr>
        <w:spacing w:line="360" w:lineRule="auto"/>
        <w:ind w:left="0" w:firstLine="709"/>
        <w:jc w:val="both"/>
        <w:rPr>
          <w:bCs/>
          <w:sz w:val="28"/>
          <w:szCs w:val="28"/>
        </w:rPr>
      </w:pPr>
      <w:r w:rsidRPr="00B31559">
        <w:rPr>
          <w:bCs/>
          <w:sz w:val="28"/>
          <w:szCs w:val="28"/>
        </w:rPr>
        <w:t>Установите Kibana, выполнив команду:</w:t>
      </w:r>
    </w:p>
    <w:p w14:paraId="336F214E" w14:textId="77777777" w:rsidR="00F22D97" w:rsidRPr="00CE5437" w:rsidRDefault="00F22D97" w:rsidP="00F22D97">
      <w:pPr>
        <w:spacing w:line="360" w:lineRule="auto"/>
        <w:ind w:firstLine="709"/>
        <w:jc w:val="both"/>
        <w:rPr>
          <w:b/>
          <w:bCs/>
          <w:i/>
          <w:sz w:val="24"/>
          <w:szCs w:val="28"/>
        </w:rPr>
      </w:pPr>
      <w:r w:rsidRPr="00CE5437">
        <w:rPr>
          <w:b/>
          <w:bCs/>
          <w:i/>
          <w:sz w:val="24"/>
          <w:szCs w:val="28"/>
        </w:rPr>
        <w:t>sudo apt install kibana</w:t>
      </w:r>
    </w:p>
    <w:p w14:paraId="495D7DBC" w14:textId="77777777" w:rsidR="00F22D97" w:rsidRPr="00F22D97" w:rsidRDefault="00F22D97" w:rsidP="00357AB1">
      <w:pPr>
        <w:pStyle w:val="aff0"/>
        <w:numPr>
          <w:ilvl w:val="0"/>
          <w:numId w:val="47"/>
        </w:numPr>
        <w:spacing w:line="360" w:lineRule="auto"/>
        <w:ind w:left="0" w:firstLine="709"/>
        <w:contextualSpacing/>
        <w:jc w:val="both"/>
        <w:rPr>
          <w:bCs/>
          <w:sz w:val="28"/>
          <w:szCs w:val="28"/>
          <w:lang w:val="ru-RU"/>
        </w:rPr>
      </w:pPr>
      <w:r w:rsidRPr="00F22D97">
        <w:rPr>
          <w:bCs/>
          <w:sz w:val="28"/>
          <w:szCs w:val="28"/>
          <w:lang w:val="ru-RU"/>
        </w:rPr>
        <w:t xml:space="preserve">Внесите изменения в конфигурационный файл </w:t>
      </w:r>
      <w:r w:rsidRPr="002E206E">
        <w:rPr>
          <w:bCs/>
          <w:sz w:val="28"/>
          <w:szCs w:val="28"/>
        </w:rPr>
        <w:t>kibana</w:t>
      </w:r>
      <w:r w:rsidRPr="00F22D97">
        <w:rPr>
          <w:bCs/>
          <w:sz w:val="28"/>
          <w:szCs w:val="28"/>
          <w:lang w:val="ru-RU"/>
        </w:rPr>
        <w:t>.</w:t>
      </w:r>
      <w:r w:rsidRPr="002E206E">
        <w:rPr>
          <w:bCs/>
          <w:sz w:val="28"/>
          <w:szCs w:val="28"/>
        </w:rPr>
        <w:t>yml</w:t>
      </w:r>
      <w:r w:rsidRPr="00F22D97">
        <w:rPr>
          <w:bCs/>
          <w:sz w:val="28"/>
          <w:szCs w:val="28"/>
          <w:lang w:val="ru-RU"/>
        </w:rPr>
        <w:t>. Для этого:</w:t>
      </w:r>
    </w:p>
    <w:p w14:paraId="22AD6B51" w14:textId="77777777" w:rsidR="00F22D97" w:rsidRPr="00F22D97" w:rsidRDefault="00F22D97" w:rsidP="00357AB1">
      <w:pPr>
        <w:numPr>
          <w:ilvl w:val="0"/>
          <w:numId w:val="48"/>
        </w:numPr>
        <w:spacing w:line="360" w:lineRule="auto"/>
        <w:ind w:left="0" w:firstLine="709"/>
        <w:jc w:val="both"/>
        <w:rPr>
          <w:bCs/>
          <w:sz w:val="28"/>
          <w:szCs w:val="28"/>
          <w:lang w:val="ru-RU"/>
        </w:rPr>
      </w:pPr>
      <w:r w:rsidRPr="00F22D97">
        <w:rPr>
          <w:bCs/>
          <w:sz w:val="28"/>
          <w:szCs w:val="28"/>
          <w:lang w:val="ru-RU"/>
        </w:rPr>
        <w:t>Откройте этот файл, выполнив команду:</w:t>
      </w:r>
    </w:p>
    <w:p w14:paraId="71FAC9FB" w14:textId="77777777" w:rsidR="00F22D97" w:rsidRPr="00CE5437" w:rsidRDefault="00F22D97" w:rsidP="00F22D97">
      <w:pPr>
        <w:spacing w:line="360" w:lineRule="auto"/>
        <w:ind w:firstLine="709"/>
        <w:jc w:val="both"/>
        <w:rPr>
          <w:b/>
          <w:bCs/>
          <w:i/>
          <w:sz w:val="24"/>
          <w:szCs w:val="28"/>
        </w:rPr>
      </w:pPr>
      <w:r w:rsidRPr="00CE5437">
        <w:rPr>
          <w:b/>
          <w:bCs/>
          <w:i/>
          <w:sz w:val="24"/>
          <w:szCs w:val="28"/>
        </w:rPr>
        <w:t>sudo nano /etc/kibana/kibana.yml</w:t>
      </w:r>
    </w:p>
    <w:p w14:paraId="3D238DEE" w14:textId="77777777" w:rsidR="00F22D97" w:rsidRPr="00B31559" w:rsidRDefault="00F22D97" w:rsidP="00357AB1">
      <w:pPr>
        <w:numPr>
          <w:ilvl w:val="0"/>
          <w:numId w:val="49"/>
        </w:numPr>
        <w:spacing w:line="360" w:lineRule="auto"/>
        <w:ind w:left="0" w:firstLine="709"/>
        <w:jc w:val="both"/>
        <w:rPr>
          <w:bCs/>
          <w:sz w:val="28"/>
          <w:szCs w:val="28"/>
        </w:rPr>
      </w:pPr>
      <w:r w:rsidRPr="00B31559">
        <w:rPr>
          <w:bCs/>
          <w:sz w:val="28"/>
          <w:szCs w:val="28"/>
        </w:rPr>
        <w:t>Найдите строку:</w:t>
      </w:r>
    </w:p>
    <w:p w14:paraId="1808C518" w14:textId="77777777" w:rsidR="00F22D97" w:rsidRPr="00CE5437" w:rsidRDefault="00F22D97" w:rsidP="00F22D97">
      <w:pPr>
        <w:spacing w:line="360" w:lineRule="auto"/>
        <w:ind w:firstLine="709"/>
        <w:jc w:val="both"/>
        <w:rPr>
          <w:b/>
          <w:bCs/>
          <w:i/>
          <w:sz w:val="24"/>
          <w:szCs w:val="28"/>
        </w:rPr>
      </w:pPr>
      <w:r w:rsidRPr="00CE5437">
        <w:rPr>
          <w:b/>
          <w:bCs/>
          <w:i/>
          <w:sz w:val="24"/>
          <w:szCs w:val="28"/>
        </w:rPr>
        <w:t>#server.port: 5601</w:t>
      </w:r>
    </w:p>
    <w:p w14:paraId="237DF732" w14:textId="77777777" w:rsidR="00F22D97" w:rsidRPr="00F22D97" w:rsidRDefault="00F22D97" w:rsidP="00357AB1">
      <w:pPr>
        <w:numPr>
          <w:ilvl w:val="0"/>
          <w:numId w:val="50"/>
        </w:numPr>
        <w:spacing w:line="360" w:lineRule="auto"/>
        <w:ind w:left="0" w:firstLine="709"/>
        <w:jc w:val="both"/>
        <w:rPr>
          <w:bCs/>
          <w:sz w:val="28"/>
          <w:szCs w:val="28"/>
          <w:lang w:val="ru-RU"/>
        </w:rPr>
      </w:pPr>
      <w:r w:rsidRPr="00F22D97">
        <w:rPr>
          <w:bCs/>
          <w:sz w:val="28"/>
          <w:szCs w:val="28"/>
          <w:lang w:val="ru-RU"/>
        </w:rPr>
        <w:t>И замените ее на строку:</w:t>
      </w:r>
    </w:p>
    <w:p w14:paraId="32810BF6" w14:textId="77777777" w:rsidR="00F22D97" w:rsidRPr="00CE5437" w:rsidRDefault="00F22D97" w:rsidP="00F22D97">
      <w:pPr>
        <w:spacing w:line="360" w:lineRule="auto"/>
        <w:ind w:firstLine="709"/>
        <w:jc w:val="both"/>
        <w:rPr>
          <w:b/>
          <w:bCs/>
          <w:i/>
          <w:sz w:val="24"/>
          <w:szCs w:val="28"/>
        </w:rPr>
      </w:pPr>
      <w:r w:rsidRPr="00CE5437">
        <w:rPr>
          <w:b/>
          <w:bCs/>
          <w:i/>
          <w:sz w:val="24"/>
          <w:szCs w:val="28"/>
        </w:rPr>
        <w:t>server.port: 5601</w:t>
      </w:r>
    </w:p>
    <w:p w14:paraId="1BB4AB32" w14:textId="77777777" w:rsidR="00F22D97" w:rsidRPr="00B31559" w:rsidRDefault="00F22D97" w:rsidP="00357AB1">
      <w:pPr>
        <w:numPr>
          <w:ilvl w:val="0"/>
          <w:numId w:val="51"/>
        </w:numPr>
        <w:spacing w:line="360" w:lineRule="auto"/>
        <w:ind w:left="0" w:firstLine="709"/>
        <w:jc w:val="both"/>
        <w:rPr>
          <w:bCs/>
          <w:sz w:val="28"/>
          <w:szCs w:val="28"/>
        </w:rPr>
      </w:pPr>
      <w:r w:rsidRPr="00B31559">
        <w:rPr>
          <w:bCs/>
          <w:sz w:val="28"/>
          <w:szCs w:val="28"/>
        </w:rPr>
        <w:lastRenderedPageBreak/>
        <w:t>Найдите строку</w:t>
      </w:r>
    </w:p>
    <w:p w14:paraId="7D1853EF" w14:textId="77777777" w:rsidR="00F22D97" w:rsidRPr="00CE5437" w:rsidRDefault="00F22D97" w:rsidP="00F22D97">
      <w:pPr>
        <w:spacing w:line="360" w:lineRule="auto"/>
        <w:ind w:firstLine="709"/>
        <w:jc w:val="both"/>
        <w:rPr>
          <w:b/>
          <w:bCs/>
          <w:i/>
          <w:sz w:val="24"/>
          <w:szCs w:val="28"/>
        </w:rPr>
      </w:pPr>
      <w:r w:rsidRPr="00CE5437">
        <w:rPr>
          <w:b/>
          <w:bCs/>
          <w:i/>
          <w:sz w:val="24"/>
          <w:szCs w:val="28"/>
        </w:rPr>
        <w:t>#server.host: "localhost"</w:t>
      </w:r>
    </w:p>
    <w:p w14:paraId="2958EF90" w14:textId="77777777" w:rsidR="00F22D97" w:rsidRPr="00F22D97" w:rsidRDefault="00F22D97" w:rsidP="00357AB1">
      <w:pPr>
        <w:numPr>
          <w:ilvl w:val="0"/>
          <w:numId w:val="52"/>
        </w:numPr>
        <w:spacing w:line="360" w:lineRule="auto"/>
        <w:ind w:left="0" w:firstLine="709"/>
        <w:jc w:val="both"/>
        <w:rPr>
          <w:bCs/>
          <w:sz w:val="28"/>
          <w:szCs w:val="28"/>
          <w:lang w:val="ru-RU"/>
        </w:rPr>
      </w:pPr>
      <w:r w:rsidRPr="00F22D97">
        <w:rPr>
          <w:bCs/>
          <w:sz w:val="28"/>
          <w:szCs w:val="28"/>
          <w:lang w:val="ru-RU"/>
        </w:rPr>
        <w:t>и замените ее на строку:</w:t>
      </w:r>
    </w:p>
    <w:p w14:paraId="53EB24FA" w14:textId="77777777" w:rsidR="00F22D97" w:rsidRPr="00CE5437" w:rsidRDefault="00F22D97" w:rsidP="00F22D97">
      <w:pPr>
        <w:spacing w:line="360" w:lineRule="auto"/>
        <w:ind w:firstLine="709"/>
        <w:jc w:val="both"/>
        <w:rPr>
          <w:b/>
          <w:bCs/>
          <w:i/>
          <w:sz w:val="24"/>
          <w:szCs w:val="28"/>
        </w:rPr>
      </w:pPr>
      <w:r w:rsidRPr="00CE5437">
        <w:rPr>
          <w:b/>
          <w:bCs/>
          <w:i/>
          <w:sz w:val="24"/>
          <w:szCs w:val="28"/>
        </w:rPr>
        <w:t>server.host: "localhost"</w:t>
      </w:r>
    </w:p>
    <w:p w14:paraId="7EF67776" w14:textId="77777777" w:rsidR="00F22D97" w:rsidRDefault="00F22D97" w:rsidP="00357AB1">
      <w:pPr>
        <w:numPr>
          <w:ilvl w:val="0"/>
          <w:numId w:val="53"/>
        </w:numPr>
        <w:spacing w:line="360" w:lineRule="auto"/>
        <w:ind w:left="0" w:firstLine="709"/>
        <w:jc w:val="both"/>
        <w:rPr>
          <w:bCs/>
          <w:sz w:val="28"/>
          <w:szCs w:val="28"/>
        </w:rPr>
      </w:pPr>
      <w:r w:rsidRPr="00B31559">
        <w:rPr>
          <w:bCs/>
          <w:sz w:val="28"/>
          <w:szCs w:val="28"/>
        </w:rPr>
        <w:t>Найдите строку:</w:t>
      </w:r>
    </w:p>
    <w:p w14:paraId="5051F89B" w14:textId="77777777" w:rsidR="00F22D97" w:rsidRPr="00CE5437" w:rsidRDefault="00F22D97" w:rsidP="00F22D97">
      <w:pPr>
        <w:spacing w:line="360" w:lineRule="auto"/>
        <w:ind w:firstLine="709"/>
        <w:jc w:val="both"/>
        <w:rPr>
          <w:b/>
          <w:bCs/>
          <w:i/>
          <w:sz w:val="24"/>
          <w:szCs w:val="28"/>
        </w:rPr>
      </w:pPr>
      <w:r w:rsidRPr="00CE5437">
        <w:rPr>
          <w:b/>
          <w:bCs/>
          <w:i/>
          <w:sz w:val="24"/>
          <w:szCs w:val="28"/>
        </w:rPr>
        <w:t>#elasticsearch.hosts: ["http://localhost:9200"]</w:t>
      </w:r>
    </w:p>
    <w:p w14:paraId="73BB2D32" w14:textId="77777777" w:rsidR="00F22D97" w:rsidRPr="00F22D97" w:rsidRDefault="00F22D97" w:rsidP="00357AB1">
      <w:pPr>
        <w:numPr>
          <w:ilvl w:val="0"/>
          <w:numId w:val="54"/>
        </w:numPr>
        <w:spacing w:line="360" w:lineRule="auto"/>
        <w:ind w:left="0" w:firstLine="709"/>
        <w:jc w:val="both"/>
        <w:rPr>
          <w:bCs/>
          <w:sz w:val="28"/>
          <w:szCs w:val="28"/>
          <w:lang w:val="ru-RU"/>
        </w:rPr>
      </w:pPr>
      <w:r w:rsidRPr="00F22D97">
        <w:rPr>
          <w:bCs/>
          <w:sz w:val="28"/>
          <w:szCs w:val="28"/>
          <w:lang w:val="ru-RU"/>
        </w:rPr>
        <w:t>И замените ее на строку:</w:t>
      </w:r>
    </w:p>
    <w:p w14:paraId="6EC1BDAA" w14:textId="77777777" w:rsidR="00F22D97" w:rsidRPr="00CE5437" w:rsidRDefault="00F22D97" w:rsidP="00F22D97">
      <w:pPr>
        <w:spacing w:line="360" w:lineRule="auto"/>
        <w:ind w:firstLine="709"/>
        <w:jc w:val="both"/>
        <w:rPr>
          <w:b/>
          <w:bCs/>
          <w:i/>
          <w:sz w:val="24"/>
          <w:szCs w:val="28"/>
        </w:rPr>
      </w:pPr>
      <w:r w:rsidRPr="00CE5437">
        <w:rPr>
          <w:b/>
          <w:bCs/>
          <w:i/>
          <w:sz w:val="24"/>
          <w:szCs w:val="28"/>
        </w:rPr>
        <w:t>elasticsearch.hosts: ["http://localhost:9200"]</w:t>
      </w:r>
    </w:p>
    <w:p w14:paraId="19960F2F" w14:textId="77777777" w:rsidR="00F22D97" w:rsidRPr="00B31559" w:rsidRDefault="00F22D97" w:rsidP="00357AB1">
      <w:pPr>
        <w:numPr>
          <w:ilvl w:val="0"/>
          <w:numId w:val="47"/>
        </w:numPr>
        <w:spacing w:line="360" w:lineRule="auto"/>
        <w:ind w:left="0" w:firstLine="709"/>
        <w:jc w:val="both"/>
        <w:rPr>
          <w:bCs/>
          <w:sz w:val="28"/>
          <w:szCs w:val="28"/>
        </w:rPr>
      </w:pPr>
      <w:r w:rsidRPr="00B31559">
        <w:rPr>
          <w:bCs/>
          <w:sz w:val="28"/>
          <w:szCs w:val="28"/>
        </w:rPr>
        <w:t>Запустите Kibana, выполнив команду:</w:t>
      </w:r>
    </w:p>
    <w:p w14:paraId="2CD12B42" w14:textId="77777777" w:rsidR="00F22D97" w:rsidRPr="00CE5437" w:rsidRDefault="00F22D97" w:rsidP="00F22D97">
      <w:pPr>
        <w:spacing w:line="360" w:lineRule="auto"/>
        <w:ind w:firstLine="709"/>
        <w:jc w:val="both"/>
        <w:rPr>
          <w:b/>
          <w:bCs/>
          <w:i/>
          <w:sz w:val="24"/>
          <w:szCs w:val="28"/>
        </w:rPr>
      </w:pPr>
      <w:r w:rsidRPr="00CE5437">
        <w:rPr>
          <w:b/>
          <w:bCs/>
          <w:i/>
          <w:sz w:val="24"/>
          <w:szCs w:val="28"/>
        </w:rPr>
        <w:t>sudo systemctl start kibana</w:t>
      </w:r>
    </w:p>
    <w:p w14:paraId="6F754AC1" w14:textId="77777777" w:rsidR="00F22D97" w:rsidRPr="00F22D97" w:rsidRDefault="00F22D97" w:rsidP="00357AB1">
      <w:pPr>
        <w:pStyle w:val="aff0"/>
        <w:numPr>
          <w:ilvl w:val="0"/>
          <w:numId w:val="47"/>
        </w:numPr>
        <w:spacing w:line="360" w:lineRule="auto"/>
        <w:ind w:left="0" w:firstLine="709"/>
        <w:contextualSpacing/>
        <w:jc w:val="both"/>
        <w:rPr>
          <w:bCs/>
          <w:sz w:val="28"/>
          <w:szCs w:val="28"/>
          <w:lang w:val="ru-RU"/>
        </w:rPr>
      </w:pPr>
      <w:r w:rsidRPr="00F22D97">
        <w:rPr>
          <w:bCs/>
          <w:sz w:val="28"/>
          <w:szCs w:val="28"/>
          <w:lang w:val="ru-RU"/>
        </w:rPr>
        <w:t xml:space="preserve">Чтобы при перезагрузке операционной системы сервис </w:t>
      </w:r>
      <w:r w:rsidRPr="00CE5437">
        <w:rPr>
          <w:bCs/>
          <w:sz w:val="28"/>
          <w:szCs w:val="28"/>
        </w:rPr>
        <w:t>Kibana</w:t>
      </w:r>
      <w:r w:rsidRPr="00F22D97">
        <w:rPr>
          <w:bCs/>
          <w:sz w:val="28"/>
          <w:szCs w:val="28"/>
          <w:lang w:val="ru-RU"/>
        </w:rPr>
        <w:t xml:space="preserve"> запускался автоматически, выполните команду:</w:t>
      </w:r>
    </w:p>
    <w:p w14:paraId="01C1CEC5" w14:textId="77777777" w:rsidR="00F22D97" w:rsidRPr="00CE5437" w:rsidRDefault="00F22D97" w:rsidP="00F22D97">
      <w:pPr>
        <w:spacing w:line="360" w:lineRule="auto"/>
        <w:ind w:firstLine="709"/>
        <w:jc w:val="both"/>
        <w:rPr>
          <w:b/>
          <w:bCs/>
          <w:i/>
          <w:sz w:val="24"/>
          <w:szCs w:val="28"/>
        </w:rPr>
      </w:pPr>
      <w:r w:rsidRPr="00CE5437">
        <w:rPr>
          <w:b/>
          <w:bCs/>
          <w:i/>
          <w:sz w:val="24"/>
          <w:szCs w:val="28"/>
        </w:rPr>
        <w:t>sudo systemctl enable kibana</w:t>
      </w:r>
    </w:p>
    <w:p w14:paraId="03260A67" w14:textId="77777777" w:rsidR="00F22D97" w:rsidRPr="00F22D97" w:rsidRDefault="00F22D97" w:rsidP="00357AB1">
      <w:pPr>
        <w:pStyle w:val="aff0"/>
        <w:numPr>
          <w:ilvl w:val="0"/>
          <w:numId w:val="47"/>
        </w:numPr>
        <w:spacing w:line="360" w:lineRule="auto"/>
        <w:ind w:left="0" w:firstLine="709"/>
        <w:contextualSpacing/>
        <w:jc w:val="both"/>
        <w:rPr>
          <w:bCs/>
          <w:sz w:val="28"/>
          <w:szCs w:val="28"/>
          <w:lang w:val="ru-RU"/>
        </w:rPr>
      </w:pPr>
      <w:r w:rsidRPr="00F22D97">
        <w:rPr>
          <w:bCs/>
          <w:sz w:val="28"/>
          <w:szCs w:val="28"/>
          <w:lang w:val="ru-RU"/>
        </w:rPr>
        <w:t xml:space="preserve">Для проверки статуса работы </w:t>
      </w:r>
      <w:r w:rsidRPr="00CE5437">
        <w:rPr>
          <w:bCs/>
          <w:sz w:val="28"/>
          <w:szCs w:val="28"/>
        </w:rPr>
        <w:t>Kibana</w:t>
      </w:r>
      <w:r w:rsidRPr="00F22D97">
        <w:rPr>
          <w:bCs/>
          <w:sz w:val="28"/>
          <w:szCs w:val="28"/>
          <w:lang w:val="ru-RU"/>
        </w:rPr>
        <w:t>, выполните команду:</w:t>
      </w:r>
    </w:p>
    <w:p w14:paraId="6569B2B0" w14:textId="77777777" w:rsidR="00F22D97" w:rsidRPr="00F22D97" w:rsidRDefault="00F22D97" w:rsidP="00F22D97">
      <w:pPr>
        <w:spacing w:line="360" w:lineRule="auto"/>
        <w:ind w:firstLine="709"/>
        <w:jc w:val="both"/>
        <w:rPr>
          <w:b/>
          <w:bCs/>
          <w:i/>
          <w:sz w:val="24"/>
          <w:szCs w:val="28"/>
          <w:lang w:val="ru-RU"/>
        </w:rPr>
      </w:pPr>
      <w:r w:rsidRPr="00CE5437">
        <w:rPr>
          <w:b/>
          <w:bCs/>
          <w:i/>
          <w:sz w:val="24"/>
          <w:szCs w:val="28"/>
        </w:rPr>
        <w:t>sudo</w:t>
      </w:r>
      <w:r w:rsidRPr="00F22D97">
        <w:rPr>
          <w:b/>
          <w:bCs/>
          <w:i/>
          <w:sz w:val="24"/>
          <w:szCs w:val="28"/>
          <w:lang w:val="ru-RU"/>
        </w:rPr>
        <w:t xml:space="preserve"> </w:t>
      </w:r>
      <w:r w:rsidRPr="00CE5437">
        <w:rPr>
          <w:b/>
          <w:bCs/>
          <w:i/>
          <w:sz w:val="24"/>
          <w:szCs w:val="28"/>
        </w:rPr>
        <w:t>systemctl</w:t>
      </w:r>
      <w:r w:rsidRPr="00F22D97">
        <w:rPr>
          <w:b/>
          <w:bCs/>
          <w:i/>
          <w:sz w:val="24"/>
          <w:szCs w:val="28"/>
          <w:lang w:val="ru-RU"/>
        </w:rPr>
        <w:t xml:space="preserve"> </w:t>
      </w:r>
      <w:r w:rsidRPr="00CE5437">
        <w:rPr>
          <w:b/>
          <w:bCs/>
          <w:i/>
          <w:sz w:val="24"/>
          <w:szCs w:val="28"/>
        </w:rPr>
        <w:t>status</w:t>
      </w:r>
      <w:r w:rsidRPr="00F22D97">
        <w:rPr>
          <w:b/>
          <w:bCs/>
          <w:i/>
          <w:sz w:val="24"/>
          <w:szCs w:val="28"/>
          <w:lang w:val="ru-RU"/>
        </w:rPr>
        <w:t xml:space="preserve"> </w:t>
      </w:r>
      <w:r w:rsidRPr="00CE5437">
        <w:rPr>
          <w:b/>
          <w:bCs/>
          <w:i/>
          <w:sz w:val="24"/>
          <w:szCs w:val="28"/>
        </w:rPr>
        <w:t>kibana</w:t>
      </w:r>
    </w:p>
    <w:p w14:paraId="22F8ED4A" w14:textId="77777777" w:rsidR="00F22D97" w:rsidRPr="00F22D97" w:rsidRDefault="00F22D97" w:rsidP="00F22D97">
      <w:pPr>
        <w:spacing w:line="360" w:lineRule="auto"/>
        <w:ind w:firstLine="709"/>
        <w:jc w:val="both"/>
        <w:rPr>
          <w:bCs/>
          <w:sz w:val="28"/>
          <w:szCs w:val="28"/>
          <w:lang w:val="ru-RU"/>
        </w:rPr>
      </w:pPr>
    </w:p>
    <w:p w14:paraId="42B3FC89" w14:textId="77777777" w:rsidR="00F22D97" w:rsidRPr="00E13275" w:rsidRDefault="00F22D97" w:rsidP="00F22D97">
      <w:pPr>
        <w:spacing w:line="360" w:lineRule="auto"/>
        <w:ind w:firstLine="709"/>
        <w:jc w:val="both"/>
        <w:rPr>
          <w:b/>
          <w:bCs/>
          <w:i/>
          <w:sz w:val="28"/>
          <w:szCs w:val="28"/>
          <w:lang w:val="ru-RU"/>
        </w:rPr>
      </w:pPr>
      <w:r w:rsidRPr="00F22D97">
        <w:rPr>
          <w:b/>
          <w:bCs/>
          <w:i/>
          <w:sz w:val="28"/>
          <w:szCs w:val="28"/>
          <w:lang w:val="ru-RU"/>
        </w:rPr>
        <w:t>Установка</w:t>
      </w:r>
      <w:r w:rsidRPr="00E13275">
        <w:rPr>
          <w:b/>
          <w:bCs/>
          <w:i/>
          <w:sz w:val="28"/>
          <w:szCs w:val="28"/>
          <w:lang w:val="ru-RU"/>
        </w:rPr>
        <w:t xml:space="preserve"> </w:t>
      </w:r>
      <w:r w:rsidRPr="00F22D97">
        <w:rPr>
          <w:b/>
          <w:bCs/>
          <w:i/>
          <w:sz w:val="28"/>
          <w:szCs w:val="28"/>
          <w:lang w:val="ru-RU"/>
        </w:rPr>
        <w:t>и</w:t>
      </w:r>
      <w:r w:rsidRPr="00E13275">
        <w:rPr>
          <w:b/>
          <w:bCs/>
          <w:i/>
          <w:sz w:val="28"/>
          <w:szCs w:val="28"/>
          <w:lang w:val="ru-RU"/>
        </w:rPr>
        <w:t xml:space="preserve"> </w:t>
      </w:r>
      <w:r w:rsidRPr="00F22D97">
        <w:rPr>
          <w:b/>
          <w:bCs/>
          <w:i/>
          <w:sz w:val="28"/>
          <w:szCs w:val="28"/>
          <w:lang w:val="ru-RU"/>
        </w:rPr>
        <w:t>настройка</w:t>
      </w:r>
      <w:r w:rsidRPr="00E13275">
        <w:rPr>
          <w:b/>
          <w:bCs/>
          <w:i/>
          <w:sz w:val="28"/>
          <w:szCs w:val="28"/>
          <w:lang w:val="ru-RU"/>
        </w:rPr>
        <w:t xml:space="preserve"> </w:t>
      </w:r>
      <w:r w:rsidRPr="0021013B">
        <w:rPr>
          <w:b/>
          <w:bCs/>
          <w:i/>
          <w:sz w:val="28"/>
          <w:szCs w:val="28"/>
        </w:rPr>
        <w:t>Packetbeat</w:t>
      </w:r>
    </w:p>
    <w:p w14:paraId="0DEBE6A5" w14:textId="77777777" w:rsidR="00F22D97" w:rsidRPr="00F22D97" w:rsidRDefault="00F22D97" w:rsidP="00357AB1">
      <w:pPr>
        <w:pStyle w:val="aff0"/>
        <w:numPr>
          <w:ilvl w:val="0"/>
          <w:numId w:val="55"/>
        </w:numPr>
        <w:spacing w:line="360" w:lineRule="auto"/>
        <w:ind w:left="0" w:firstLine="709"/>
        <w:contextualSpacing/>
        <w:jc w:val="both"/>
        <w:rPr>
          <w:bCs/>
          <w:sz w:val="28"/>
          <w:szCs w:val="28"/>
          <w:lang w:val="ru-RU"/>
        </w:rPr>
      </w:pPr>
      <w:r w:rsidRPr="00F22D97">
        <w:rPr>
          <w:bCs/>
          <w:sz w:val="28"/>
          <w:szCs w:val="28"/>
          <w:lang w:val="ru-RU"/>
        </w:rPr>
        <w:t>Установите необходимые пакеты, выполнив команду:</w:t>
      </w:r>
    </w:p>
    <w:p w14:paraId="2DFBF75F" w14:textId="77777777" w:rsidR="00F22D97" w:rsidRPr="00CE5437" w:rsidRDefault="00F22D97" w:rsidP="00F22D97">
      <w:pPr>
        <w:spacing w:line="360" w:lineRule="auto"/>
        <w:ind w:firstLine="709"/>
        <w:jc w:val="both"/>
        <w:rPr>
          <w:b/>
          <w:bCs/>
          <w:i/>
          <w:sz w:val="24"/>
          <w:szCs w:val="28"/>
        </w:rPr>
      </w:pPr>
      <w:r w:rsidRPr="00CE5437">
        <w:rPr>
          <w:b/>
          <w:bCs/>
          <w:i/>
          <w:sz w:val="24"/>
          <w:szCs w:val="28"/>
        </w:rPr>
        <w:t>sudo apt-get install libpcap0.8</w:t>
      </w:r>
    </w:p>
    <w:p w14:paraId="364DD087" w14:textId="77777777" w:rsidR="00F22D97" w:rsidRPr="00F22D97" w:rsidRDefault="00F22D97" w:rsidP="00357AB1">
      <w:pPr>
        <w:pStyle w:val="aff0"/>
        <w:numPr>
          <w:ilvl w:val="0"/>
          <w:numId w:val="55"/>
        </w:numPr>
        <w:spacing w:line="360" w:lineRule="auto"/>
        <w:ind w:left="0" w:firstLine="709"/>
        <w:contextualSpacing/>
        <w:jc w:val="both"/>
        <w:rPr>
          <w:bCs/>
          <w:sz w:val="28"/>
          <w:szCs w:val="28"/>
          <w:lang w:val="ru-RU"/>
        </w:rPr>
      </w:pPr>
      <w:r w:rsidRPr="00F22D97">
        <w:rPr>
          <w:bCs/>
          <w:sz w:val="28"/>
          <w:szCs w:val="28"/>
          <w:lang w:val="ru-RU"/>
        </w:rPr>
        <w:t xml:space="preserve">Для загрузки и установки </w:t>
      </w:r>
      <w:r w:rsidRPr="0034356E">
        <w:rPr>
          <w:bCs/>
          <w:sz w:val="28"/>
          <w:szCs w:val="28"/>
        </w:rPr>
        <w:t>Packetbeat</w:t>
      </w:r>
      <w:r w:rsidRPr="00F22D97">
        <w:rPr>
          <w:bCs/>
          <w:sz w:val="28"/>
          <w:szCs w:val="28"/>
          <w:lang w:val="ru-RU"/>
        </w:rPr>
        <w:t xml:space="preserve"> используйте команды: </w:t>
      </w:r>
    </w:p>
    <w:p w14:paraId="62459CCA" w14:textId="77777777" w:rsidR="00F22D97" w:rsidRPr="00CE5437" w:rsidRDefault="00F22D97" w:rsidP="00F22D97">
      <w:pPr>
        <w:spacing w:line="360" w:lineRule="auto"/>
        <w:ind w:firstLine="709"/>
        <w:jc w:val="both"/>
        <w:rPr>
          <w:b/>
          <w:bCs/>
          <w:i/>
          <w:sz w:val="24"/>
          <w:szCs w:val="28"/>
        </w:rPr>
      </w:pPr>
      <w:r w:rsidRPr="00CE5437">
        <w:rPr>
          <w:b/>
          <w:bCs/>
          <w:i/>
          <w:sz w:val="24"/>
          <w:szCs w:val="28"/>
        </w:rPr>
        <w:t>curl -L -O https://artifacts.elastic.co/downloads/beats/packetbeat/packetbeat-7.6.1-amd64.deb</w:t>
      </w:r>
    </w:p>
    <w:p w14:paraId="239CD1BE" w14:textId="77777777" w:rsidR="00F22D97" w:rsidRPr="00CE5437" w:rsidRDefault="00F22D97" w:rsidP="00F22D97">
      <w:pPr>
        <w:spacing w:line="360" w:lineRule="auto"/>
        <w:ind w:firstLine="709"/>
        <w:jc w:val="both"/>
        <w:rPr>
          <w:b/>
          <w:bCs/>
          <w:i/>
          <w:sz w:val="24"/>
          <w:szCs w:val="28"/>
        </w:rPr>
      </w:pPr>
      <w:r w:rsidRPr="00CE5437">
        <w:rPr>
          <w:b/>
          <w:bCs/>
          <w:i/>
          <w:sz w:val="24"/>
          <w:szCs w:val="28"/>
        </w:rPr>
        <w:t>sudo dpkg -i packetbeat-7.6.1-amd64.deb</w:t>
      </w:r>
    </w:p>
    <w:p w14:paraId="52273020" w14:textId="77777777" w:rsidR="00F22D97" w:rsidRPr="00F22D97" w:rsidRDefault="00F22D97" w:rsidP="00357AB1">
      <w:pPr>
        <w:pStyle w:val="aff0"/>
        <w:numPr>
          <w:ilvl w:val="0"/>
          <w:numId w:val="55"/>
        </w:numPr>
        <w:spacing w:line="360" w:lineRule="auto"/>
        <w:ind w:left="0" w:firstLine="709"/>
        <w:contextualSpacing/>
        <w:jc w:val="both"/>
        <w:rPr>
          <w:bCs/>
          <w:sz w:val="28"/>
          <w:szCs w:val="28"/>
          <w:lang w:val="ru-RU"/>
        </w:rPr>
      </w:pPr>
      <w:r w:rsidRPr="00F22D97">
        <w:rPr>
          <w:bCs/>
          <w:sz w:val="28"/>
          <w:szCs w:val="28"/>
          <w:lang w:val="ru-RU"/>
        </w:rPr>
        <w:t xml:space="preserve">Откройте файл конфигурации </w:t>
      </w:r>
      <w:r w:rsidRPr="000A4BFD">
        <w:rPr>
          <w:bCs/>
          <w:sz w:val="28"/>
          <w:szCs w:val="28"/>
        </w:rPr>
        <w:t>Packetbeat</w:t>
      </w:r>
      <w:r w:rsidRPr="00F22D97">
        <w:rPr>
          <w:bCs/>
          <w:sz w:val="28"/>
          <w:szCs w:val="28"/>
          <w:lang w:val="ru-RU"/>
        </w:rPr>
        <w:t xml:space="preserve"> под названием </w:t>
      </w:r>
      <w:r w:rsidRPr="000A4BFD">
        <w:rPr>
          <w:bCs/>
          <w:sz w:val="28"/>
          <w:szCs w:val="28"/>
        </w:rPr>
        <w:t>packetbeat</w:t>
      </w:r>
      <w:r w:rsidRPr="00F22D97">
        <w:rPr>
          <w:bCs/>
          <w:sz w:val="28"/>
          <w:szCs w:val="28"/>
          <w:lang w:val="ru-RU"/>
        </w:rPr>
        <w:t>.</w:t>
      </w:r>
      <w:r w:rsidRPr="000A4BFD">
        <w:rPr>
          <w:bCs/>
          <w:sz w:val="28"/>
          <w:szCs w:val="28"/>
        </w:rPr>
        <w:t>yml</w:t>
      </w:r>
      <w:r w:rsidRPr="00F22D97">
        <w:rPr>
          <w:bCs/>
          <w:sz w:val="28"/>
          <w:szCs w:val="28"/>
          <w:lang w:val="ru-RU"/>
        </w:rPr>
        <w:t>.</w:t>
      </w:r>
    </w:p>
    <w:p w14:paraId="446E2E1E" w14:textId="77777777" w:rsidR="00F22D97" w:rsidRPr="00CE5437" w:rsidRDefault="00F22D97" w:rsidP="00F22D97">
      <w:pPr>
        <w:spacing w:line="360" w:lineRule="auto"/>
        <w:ind w:firstLine="709"/>
        <w:jc w:val="both"/>
        <w:rPr>
          <w:b/>
          <w:bCs/>
          <w:i/>
          <w:sz w:val="24"/>
          <w:szCs w:val="28"/>
        </w:rPr>
      </w:pPr>
      <w:r w:rsidRPr="00CE5437">
        <w:rPr>
          <w:b/>
          <w:bCs/>
          <w:i/>
          <w:sz w:val="24"/>
          <w:szCs w:val="28"/>
        </w:rPr>
        <w:t>nano /etc/packetbeat/packetbeat.yml</w:t>
      </w:r>
    </w:p>
    <w:p w14:paraId="51EBFD5A" w14:textId="77777777" w:rsidR="00F22D97" w:rsidRPr="00F22D97" w:rsidRDefault="00F22D97" w:rsidP="00357AB1">
      <w:pPr>
        <w:pStyle w:val="aff0"/>
        <w:numPr>
          <w:ilvl w:val="0"/>
          <w:numId w:val="55"/>
        </w:numPr>
        <w:spacing w:line="360" w:lineRule="auto"/>
        <w:ind w:left="0" w:firstLine="709"/>
        <w:contextualSpacing/>
        <w:jc w:val="both"/>
        <w:rPr>
          <w:bCs/>
          <w:sz w:val="28"/>
          <w:szCs w:val="28"/>
          <w:lang w:val="ru-RU"/>
        </w:rPr>
      </w:pPr>
      <w:r w:rsidRPr="00F22D97">
        <w:rPr>
          <w:bCs/>
          <w:sz w:val="28"/>
          <w:szCs w:val="28"/>
          <w:lang w:val="ru-RU"/>
        </w:rPr>
        <w:t xml:space="preserve">Внесите изменения в конфигурационный файл </w:t>
      </w:r>
      <w:r w:rsidRPr="000A4BFD">
        <w:rPr>
          <w:bCs/>
          <w:sz w:val="28"/>
          <w:szCs w:val="28"/>
        </w:rPr>
        <w:t>packetbeat</w:t>
      </w:r>
      <w:r w:rsidRPr="00F22D97">
        <w:rPr>
          <w:bCs/>
          <w:sz w:val="28"/>
          <w:szCs w:val="28"/>
          <w:lang w:val="ru-RU"/>
        </w:rPr>
        <w:t>.</w:t>
      </w:r>
      <w:r w:rsidRPr="000A4BFD">
        <w:rPr>
          <w:bCs/>
          <w:sz w:val="28"/>
          <w:szCs w:val="28"/>
        </w:rPr>
        <w:t>yml</w:t>
      </w:r>
      <w:r w:rsidRPr="00F22D97">
        <w:rPr>
          <w:bCs/>
          <w:sz w:val="28"/>
          <w:szCs w:val="28"/>
          <w:lang w:val="ru-RU"/>
        </w:rPr>
        <w:t>:</w:t>
      </w:r>
    </w:p>
    <w:p w14:paraId="65635855" w14:textId="77777777" w:rsidR="00F22D97" w:rsidRPr="00B31559" w:rsidRDefault="00F22D97" w:rsidP="00357AB1">
      <w:pPr>
        <w:numPr>
          <w:ilvl w:val="0"/>
          <w:numId w:val="49"/>
        </w:numPr>
        <w:spacing w:line="360" w:lineRule="auto"/>
        <w:ind w:left="0" w:firstLine="709"/>
        <w:jc w:val="both"/>
        <w:rPr>
          <w:bCs/>
          <w:sz w:val="28"/>
          <w:szCs w:val="28"/>
        </w:rPr>
      </w:pPr>
      <w:r w:rsidRPr="00B31559">
        <w:rPr>
          <w:bCs/>
          <w:sz w:val="28"/>
          <w:szCs w:val="28"/>
        </w:rPr>
        <w:t>Найдите строку:</w:t>
      </w:r>
    </w:p>
    <w:p w14:paraId="2F40B1A3" w14:textId="77777777" w:rsidR="00F22D97" w:rsidRPr="00CE5437" w:rsidRDefault="00F22D97" w:rsidP="00F22D97">
      <w:pPr>
        <w:spacing w:line="360" w:lineRule="auto"/>
        <w:ind w:firstLine="709"/>
        <w:jc w:val="both"/>
        <w:rPr>
          <w:b/>
          <w:bCs/>
          <w:sz w:val="24"/>
          <w:szCs w:val="28"/>
        </w:rPr>
      </w:pPr>
      <w:r w:rsidRPr="00CE5437">
        <w:rPr>
          <w:b/>
          <w:bCs/>
          <w:i/>
          <w:sz w:val="24"/>
          <w:szCs w:val="28"/>
        </w:rPr>
        <w:t>setup.kibana</w:t>
      </w:r>
    </w:p>
    <w:p w14:paraId="5FEB7E40" w14:textId="77777777" w:rsidR="00F22D97" w:rsidRPr="00F22D97" w:rsidRDefault="00F22D97" w:rsidP="00357AB1">
      <w:pPr>
        <w:numPr>
          <w:ilvl w:val="0"/>
          <w:numId w:val="50"/>
        </w:numPr>
        <w:spacing w:line="360" w:lineRule="auto"/>
        <w:ind w:left="0" w:firstLine="709"/>
        <w:jc w:val="both"/>
        <w:rPr>
          <w:bCs/>
          <w:sz w:val="28"/>
          <w:szCs w:val="28"/>
          <w:lang w:val="ru-RU"/>
        </w:rPr>
      </w:pPr>
      <w:r w:rsidRPr="00F22D97">
        <w:rPr>
          <w:bCs/>
          <w:sz w:val="28"/>
          <w:szCs w:val="28"/>
          <w:lang w:val="ru-RU"/>
        </w:rPr>
        <w:t>И замените ее на строку:</w:t>
      </w:r>
    </w:p>
    <w:p w14:paraId="68573464" w14:textId="77777777" w:rsidR="00F22D97" w:rsidRPr="00CE5437" w:rsidRDefault="00F22D97" w:rsidP="00F22D97">
      <w:pPr>
        <w:spacing w:line="360" w:lineRule="auto"/>
        <w:ind w:firstLine="709"/>
        <w:jc w:val="both"/>
        <w:rPr>
          <w:b/>
          <w:bCs/>
          <w:i/>
          <w:sz w:val="24"/>
          <w:szCs w:val="28"/>
        </w:rPr>
      </w:pPr>
      <w:r w:rsidRPr="00CE5437">
        <w:rPr>
          <w:b/>
          <w:bCs/>
          <w:i/>
          <w:sz w:val="24"/>
          <w:szCs w:val="28"/>
        </w:rPr>
        <w:t>setup.kibana:</w:t>
      </w:r>
    </w:p>
    <w:p w14:paraId="7481C3AE" w14:textId="77777777" w:rsidR="00F22D97" w:rsidRPr="00CE5437" w:rsidRDefault="00F22D97" w:rsidP="00F22D97">
      <w:pPr>
        <w:spacing w:line="360" w:lineRule="auto"/>
        <w:ind w:firstLine="709"/>
        <w:jc w:val="both"/>
        <w:rPr>
          <w:b/>
          <w:bCs/>
          <w:i/>
          <w:sz w:val="24"/>
          <w:szCs w:val="28"/>
          <w:lang w:val="ru-RU"/>
        </w:rPr>
      </w:pPr>
      <w:r w:rsidRPr="00CE5437">
        <w:rPr>
          <w:b/>
          <w:bCs/>
          <w:i/>
          <w:sz w:val="24"/>
          <w:szCs w:val="28"/>
        </w:rPr>
        <w:t xml:space="preserve">  host: "localhost</w:t>
      </w:r>
      <w:r w:rsidRPr="00CE5437">
        <w:rPr>
          <w:b/>
          <w:bCs/>
          <w:i/>
          <w:sz w:val="24"/>
          <w:szCs w:val="28"/>
          <w:lang w:val="ru-RU"/>
        </w:rPr>
        <w:t>:5601"</w:t>
      </w:r>
    </w:p>
    <w:p w14:paraId="313CE4DF" w14:textId="77777777" w:rsidR="00F22D97" w:rsidRPr="00F22D97" w:rsidRDefault="00F22D97" w:rsidP="00357AB1">
      <w:pPr>
        <w:pStyle w:val="aff0"/>
        <w:numPr>
          <w:ilvl w:val="0"/>
          <w:numId w:val="55"/>
        </w:numPr>
        <w:spacing w:line="360" w:lineRule="auto"/>
        <w:ind w:left="0" w:firstLine="709"/>
        <w:contextualSpacing/>
        <w:jc w:val="both"/>
        <w:rPr>
          <w:bCs/>
          <w:sz w:val="28"/>
          <w:szCs w:val="28"/>
          <w:lang w:val="ru-RU"/>
        </w:rPr>
      </w:pPr>
      <w:r w:rsidRPr="00F22D97">
        <w:rPr>
          <w:bCs/>
          <w:sz w:val="28"/>
          <w:szCs w:val="28"/>
          <w:lang w:val="ru-RU"/>
        </w:rPr>
        <w:lastRenderedPageBreak/>
        <w:t xml:space="preserve">Используйте следующую команду для создания панелей мониторинга </w:t>
      </w:r>
      <w:r w:rsidRPr="0031687F">
        <w:rPr>
          <w:bCs/>
          <w:sz w:val="28"/>
          <w:szCs w:val="28"/>
        </w:rPr>
        <w:t>Packetbeat</w:t>
      </w:r>
      <w:r w:rsidRPr="00F22D97">
        <w:rPr>
          <w:bCs/>
          <w:sz w:val="28"/>
          <w:szCs w:val="28"/>
          <w:lang w:val="ru-RU"/>
        </w:rPr>
        <w:t xml:space="preserve"> на сервере </w:t>
      </w:r>
      <w:r w:rsidRPr="0031687F">
        <w:rPr>
          <w:bCs/>
          <w:sz w:val="28"/>
          <w:szCs w:val="28"/>
        </w:rPr>
        <w:t>Kibana</w:t>
      </w:r>
      <w:r w:rsidRPr="00F22D97">
        <w:rPr>
          <w:bCs/>
          <w:sz w:val="28"/>
          <w:szCs w:val="28"/>
          <w:lang w:val="ru-RU"/>
        </w:rPr>
        <w:t>:</w:t>
      </w:r>
    </w:p>
    <w:p w14:paraId="0824FFD4" w14:textId="77777777" w:rsidR="00F22D97" w:rsidRPr="00CE5437" w:rsidRDefault="00F22D97" w:rsidP="00F22D97">
      <w:pPr>
        <w:spacing w:line="360" w:lineRule="auto"/>
        <w:ind w:firstLine="709"/>
        <w:jc w:val="both"/>
        <w:rPr>
          <w:b/>
          <w:bCs/>
          <w:i/>
          <w:sz w:val="24"/>
          <w:szCs w:val="28"/>
        </w:rPr>
      </w:pPr>
      <w:r w:rsidRPr="00CE5437">
        <w:rPr>
          <w:b/>
          <w:bCs/>
          <w:i/>
          <w:sz w:val="24"/>
          <w:szCs w:val="28"/>
        </w:rPr>
        <w:t>packetbeat setup</w:t>
      </w:r>
    </w:p>
    <w:p w14:paraId="0E772011" w14:textId="77777777" w:rsidR="00F22D97" w:rsidRDefault="00F22D97" w:rsidP="00357AB1">
      <w:pPr>
        <w:pStyle w:val="aff0"/>
        <w:numPr>
          <w:ilvl w:val="0"/>
          <w:numId w:val="55"/>
        </w:numPr>
        <w:spacing w:line="360" w:lineRule="auto"/>
        <w:ind w:left="0" w:firstLine="709"/>
        <w:contextualSpacing/>
        <w:jc w:val="both"/>
        <w:rPr>
          <w:bCs/>
          <w:sz w:val="28"/>
          <w:szCs w:val="28"/>
        </w:rPr>
      </w:pPr>
      <w:r>
        <w:rPr>
          <w:bCs/>
          <w:sz w:val="28"/>
          <w:szCs w:val="28"/>
        </w:rPr>
        <w:t>Запустите службу Packetbeat:</w:t>
      </w:r>
    </w:p>
    <w:p w14:paraId="0B15DA8F" w14:textId="77777777" w:rsidR="00F22D97" w:rsidRPr="00CE5437" w:rsidRDefault="00F22D97" w:rsidP="00F22D97">
      <w:pPr>
        <w:spacing w:line="360" w:lineRule="auto"/>
        <w:ind w:firstLine="709"/>
        <w:jc w:val="both"/>
        <w:rPr>
          <w:b/>
          <w:bCs/>
          <w:i/>
          <w:sz w:val="24"/>
          <w:szCs w:val="28"/>
        </w:rPr>
      </w:pPr>
      <w:r w:rsidRPr="00CE5437">
        <w:rPr>
          <w:b/>
          <w:bCs/>
          <w:i/>
          <w:sz w:val="24"/>
          <w:szCs w:val="28"/>
        </w:rPr>
        <w:t>sudo systemctl start packetbeat</w:t>
      </w:r>
    </w:p>
    <w:p w14:paraId="606E6422" w14:textId="77777777" w:rsidR="00F22D97" w:rsidRPr="00F22D97" w:rsidRDefault="00F22D97" w:rsidP="00357AB1">
      <w:pPr>
        <w:pStyle w:val="aff0"/>
        <w:numPr>
          <w:ilvl w:val="0"/>
          <w:numId w:val="55"/>
        </w:numPr>
        <w:spacing w:line="360" w:lineRule="auto"/>
        <w:ind w:left="0" w:firstLine="709"/>
        <w:contextualSpacing/>
        <w:jc w:val="both"/>
        <w:rPr>
          <w:bCs/>
          <w:sz w:val="28"/>
          <w:szCs w:val="28"/>
          <w:lang w:val="ru-RU"/>
        </w:rPr>
      </w:pPr>
      <w:r w:rsidRPr="00F22D97">
        <w:rPr>
          <w:bCs/>
          <w:sz w:val="28"/>
          <w:szCs w:val="28"/>
          <w:lang w:val="ru-RU"/>
        </w:rPr>
        <w:t xml:space="preserve">Настройте службу </w:t>
      </w:r>
      <w:r w:rsidRPr="0031687F">
        <w:rPr>
          <w:bCs/>
          <w:sz w:val="28"/>
          <w:szCs w:val="28"/>
        </w:rPr>
        <w:t>Packetbeat</w:t>
      </w:r>
      <w:r w:rsidRPr="00F22D97">
        <w:rPr>
          <w:bCs/>
          <w:sz w:val="28"/>
          <w:szCs w:val="28"/>
          <w:lang w:val="ru-RU"/>
        </w:rPr>
        <w:t xml:space="preserve"> для запуска во время загрузки.</w:t>
      </w:r>
    </w:p>
    <w:p w14:paraId="0604516F" w14:textId="77777777" w:rsidR="00F22D97" w:rsidRPr="00F22D97" w:rsidRDefault="00F22D97" w:rsidP="00F22D97">
      <w:pPr>
        <w:spacing w:line="360" w:lineRule="auto"/>
        <w:ind w:firstLine="709"/>
        <w:jc w:val="both"/>
        <w:rPr>
          <w:b/>
          <w:bCs/>
          <w:i/>
          <w:sz w:val="24"/>
          <w:szCs w:val="28"/>
          <w:lang w:val="ru-RU"/>
        </w:rPr>
      </w:pPr>
      <w:r w:rsidRPr="00CE5437">
        <w:rPr>
          <w:b/>
          <w:bCs/>
          <w:i/>
          <w:sz w:val="24"/>
          <w:szCs w:val="28"/>
          <w:lang w:val="ru-RU"/>
        </w:rPr>
        <w:t xml:space="preserve"> </w:t>
      </w:r>
      <w:r w:rsidRPr="00CE5437">
        <w:rPr>
          <w:b/>
          <w:bCs/>
          <w:i/>
          <w:sz w:val="24"/>
          <w:szCs w:val="28"/>
        </w:rPr>
        <w:t>sudo</w:t>
      </w:r>
      <w:r w:rsidRPr="00F22D97">
        <w:rPr>
          <w:b/>
          <w:bCs/>
          <w:i/>
          <w:sz w:val="24"/>
          <w:szCs w:val="28"/>
          <w:lang w:val="ru-RU"/>
        </w:rPr>
        <w:t xml:space="preserve"> </w:t>
      </w:r>
      <w:r w:rsidRPr="00CE5437">
        <w:rPr>
          <w:b/>
          <w:bCs/>
          <w:i/>
          <w:sz w:val="24"/>
          <w:szCs w:val="28"/>
        </w:rPr>
        <w:t>systemctl</w:t>
      </w:r>
      <w:r w:rsidRPr="00F22D97">
        <w:rPr>
          <w:b/>
          <w:bCs/>
          <w:i/>
          <w:sz w:val="24"/>
          <w:szCs w:val="28"/>
          <w:lang w:val="ru-RU"/>
        </w:rPr>
        <w:t xml:space="preserve"> </w:t>
      </w:r>
      <w:r w:rsidRPr="00CE5437">
        <w:rPr>
          <w:b/>
          <w:bCs/>
          <w:i/>
          <w:sz w:val="24"/>
          <w:szCs w:val="28"/>
        </w:rPr>
        <w:t>enable</w:t>
      </w:r>
      <w:r w:rsidRPr="00F22D97">
        <w:rPr>
          <w:b/>
          <w:bCs/>
          <w:i/>
          <w:sz w:val="24"/>
          <w:szCs w:val="28"/>
          <w:lang w:val="ru-RU"/>
        </w:rPr>
        <w:t xml:space="preserve"> </w:t>
      </w:r>
      <w:r w:rsidRPr="00CE5437">
        <w:rPr>
          <w:b/>
          <w:bCs/>
          <w:i/>
          <w:sz w:val="24"/>
          <w:szCs w:val="28"/>
        </w:rPr>
        <w:t>packetbeat</w:t>
      </w:r>
    </w:p>
    <w:p w14:paraId="6EB4C412" w14:textId="77777777" w:rsidR="00F22D97" w:rsidRPr="00F22D97" w:rsidRDefault="00F22D97" w:rsidP="00F22D97">
      <w:pPr>
        <w:spacing w:line="360" w:lineRule="auto"/>
        <w:ind w:firstLine="709"/>
        <w:jc w:val="both"/>
        <w:rPr>
          <w:bCs/>
          <w:i/>
          <w:sz w:val="28"/>
          <w:szCs w:val="28"/>
          <w:lang w:val="ru-RU"/>
        </w:rPr>
      </w:pPr>
    </w:p>
    <w:p w14:paraId="27D2E1F3" w14:textId="77777777" w:rsidR="00F22D97" w:rsidRPr="00F22D97" w:rsidRDefault="00F22D97" w:rsidP="00F22D97">
      <w:pPr>
        <w:shd w:val="clear" w:color="auto" w:fill="FFFFFF"/>
        <w:spacing w:line="360" w:lineRule="auto"/>
        <w:ind w:firstLine="709"/>
        <w:jc w:val="both"/>
        <w:rPr>
          <w:b/>
          <w:bCs/>
          <w:i/>
          <w:color w:val="000000" w:themeColor="text1"/>
          <w:sz w:val="28"/>
          <w:szCs w:val="28"/>
          <w:lang w:val="ru-RU"/>
        </w:rPr>
      </w:pPr>
      <w:r w:rsidRPr="00F22D97">
        <w:rPr>
          <w:b/>
          <w:bCs/>
          <w:i/>
          <w:color w:val="000000" w:themeColor="text1"/>
          <w:sz w:val="28"/>
          <w:szCs w:val="28"/>
          <w:lang w:val="ru-RU"/>
        </w:rPr>
        <w:t xml:space="preserve">Кибана - Доступ к панели мониторинга </w:t>
      </w:r>
      <w:r w:rsidRPr="00D4539A">
        <w:rPr>
          <w:b/>
          <w:bCs/>
          <w:i/>
          <w:color w:val="000000" w:themeColor="text1"/>
          <w:sz w:val="28"/>
          <w:szCs w:val="28"/>
        </w:rPr>
        <w:t>Packetbeat</w:t>
      </w:r>
    </w:p>
    <w:p w14:paraId="6032E10C" w14:textId="77777777" w:rsidR="00F22D97" w:rsidRPr="00F22D97" w:rsidRDefault="00F22D97" w:rsidP="00357AB1">
      <w:pPr>
        <w:pStyle w:val="aff0"/>
        <w:numPr>
          <w:ilvl w:val="0"/>
          <w:numId w:val="56"/>
        </w:numPr>
        <w:shd w:val="clear" w:color="auto" w:fill="FFFFFF"/>
        <w:spacing w:line="360" w:lineRule="auto"/>
        <w:ind w:left="0" w:firstLine="709"/>
        <w:contextualSpacing/>
        <w:jc w:val="both"/>
        <w:rPr>
          <w:color w:val="000000" w:themeColor="text1"/>
          <w:sz w:val="28"/>
          <w:szCs w:val="28"/>
          <w:lang w:val="ru-RU"/>
        </w:rPr>
      </w:pPr>
      <w:r w:rsidRPr="00F22D97">
        <w:rPr>
          <w:color w:val="000000" w:themeColor="text1"/>
          <w:sz w:val="28"/>
          <w:szCs w:val="28"/>
          <w:lang w:val="ru-RU"/>
        </w:rPr>
        <w:t xml:space="preserve">Откройте браузер и введите </w:t>
      </w:r>
      <w:r w:rsidRPr="00F21E55">
        <w:rPr>
          <w:color w:val="000000" w:themeColor="text1"/>
          <w:sz w:val="28"/>
          <w:szCs w:val="28"/>
        </w:rPr>
        <w:t>IP</w:t>
      </w:r>
      <w:r w:rsidRPr="00F22D97">
        <w:rPr>
          <w:color w:val="000000" w:themeColor="text1"/>
          <w:sz w:val="28"/>
          <w:szCs w:val="28"/>
          <w:lang w:val="ru-RU"/>
        </w:rPr>
        <w:t xml:space="preserve">-адрес вашего сервера </w:t>
      </w:r>
      <w:r>
        <w:rPr>
          <w:color w:val="000000" w:themeColor="text1"/>
          <w:sz w:val="28"/>
          <w:szCs w:val="28"/>
        </w:rPr>
        <w:t>Kibana</w:t>
      </w:r>
      <w:r w:rsidRPr="00F22D97">
        <w:rPr>
          <w:color w:val="000000" w:themeColor="text1"/>
          <w:sz w:val="28"/>
          <w:szCs w:val="28"/>
          <w:lang w:val="ru-RU"/>
        </w:rPr>
        <w:t xml:space="preserve"> плюс: 5601.</w:t>
      </w:r>
    </w:p>
    <w:p w14:paraId="1AF064ED" w14:textId="77777777" w:rsidR="00F22D97" w:rsidRPr="00F22D97" w:rsidRDefault="00F22D97" w:rsidP="00F22D97">
      <w:pPr>
        <w:pStyle w:val="aff0"/>
        <w:shd w:val="clear" w:color="auto" w:fill="FFFFFF"/>
        <w:spacing w:line="360" w:lineRule="auto"/>
        <w:ind w:left="0" w:firstLine="709"/>
        <w:jc w:val="both"/>
        <w:rPr>
          <w:color w:val="000000" w:themeColor="text1"/>
          <w:sz w:val="28"/>
          <w:szCs w:val="28"/>
          <w:lang w:val="ru-RU"/>
        </w:rPr>
      </w:pPr>
    </w:p>
    <w:p w14:paraId="135C8A3A" w14:textId="77777777" w:rsidR="00F22D97" w:rsidRPr="002B7E5F" w:rsidRDefault="00F22D97" w:rsidP="00F22D97">
      <w:pPr>
        <w:shd w:val="clear" w:color="auto" w:fill="FFFFFF"/>
        <w:spacing w:line="360" w:lineRule="auto"/>
        <w:jc w:val="center"/>
        <w:rPr>
          <w:color w:val="000000" w:themeColor="text1"/>
          <w:sz w:val="28"/>
          <w:szCs w:val="28"/>
        </w:rPr>
      </w:pPr>
      <w:r w:rsidRPr="00BF1EB1">
        <w:rPr>
          <w:noProof/>
          <w:color w:val="000000" w:themeColor="text1"/>
          <w:sz w:val="28"/>
          <w:szCs w:val="28"/>
          <w:lang w:val="ru-RU"/>
        </w:rPr>
        <w:drawing>
          <wp:inline distT="0" distB="0" distL="0" distR="0" wp14:anchorId="2646F0D2" wp14:editId="0A9165A9">
            <wp:extent cx="5143847" cy="1809750"/>
            <wp:effectExtent l="76200" t="76200" r="133350" b="133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7841" cy="181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2F9A67" w14:textId="77777777" w:rsidR="00F22D97" w:rsidRPr="002B7E5F" w:rsidRDefault="00F22D97" w:rsidP="00F22D97">
      <w:pPr>
        <w:shd w:val="clear" w:color="auto" w:fill="FFFFFF"/>
        <w:spacing w:line="360" w:lineRule="auto"/>
        <w:jc w:val="center"/>
        <w:rPr>
          <w:color w:val="000000" w:themeColor="text1"/>
          <w:sz w:val="24"/>
          <w:szCs w:val="28"/>
        </w:rPr>
      </w:pPr>
      <w:r w:rsidRPr="002B7E5F">
        <w:rPr>
          <w:color w:val="000000" w:themeColor="text1"/>
          <w:sz w:val="24"/>
          <w:szCs w:val="28"/>
        </w:rPr>
        <w:t>Рисунок 4 - Веб-интерфейс Kibana</w:t>
      </w:r>
    </w:p>
    <w:p w14:paraId="1D433843" w14:textId="77777777" w:rsidR="00F22D97" w:rsidRPr="00CE5437" w:rsidRDefault="00F22D97" w:rsidP="00F22D97">
      <w:pPr>
        <w:pStyle w:val="aff0"/>
        <w:shd w:val="clear" w:color="auto" w:fill="FFFFFF"/>
        <w:spacing w:line="360" w:lineRule="auto"/>
        <w:ind w:left="0" w:firstLine="709"/>
        <w:jc w:val="center"/>
        <w:rPr>
          <w:color w:val="000000" w:themeColor="text1"/>
          <w:sz w:val="24"/>
          <w:szCs w:val="28"/>
        </w:rPr>
      </w:pPr>
    </w:p>
    <w:p w14:paraId="36D229D3" w14:textId="77777777" w:rsidR="00F22D97" w:rsidRPr="00F21E55" w:rsidRDefault="00F22D97" w:rsidP="00357AB1">
      <w:pPr>
        <w:pStyle w:val="aff0"/>
        <w:numPr>
          <w:ilvl w:val="0"/>
          <w:numId w:val="56"/>
        </w:numPr>
        <w:spacing w:line="360" w:lineRule="auto"/>
        <w:ind w:left="0" w:firstLine="709"/>
        <w:contextualSpacing/>
        <w:jc w:val="both"/>
        <w:rPr>
          <w:bCs/>
          <w:color w:val="000000" w:themeColor="text1"/>
          <w:sz w:val="28"/>
          <w:szCs w:val="28"/>
        </w:rPr>
      </w:pPr>
      <w:r w:rsidRPr="00F21E55">
        <w:rPr>
          <w:bCs/>
          <w:color w:val="000000" w:themeColor="text1"/>
          <w:sz w:val="28"/>
          <w:szCs w:val="28"/>
        </w:rPr>
        <w:t>Откройте вкладку Settings. Выберите packetbeat-* в меню Index Patterns.</w:t>
      </w:r>
    </w:p>
    <w:p w14:paraId="379B4212" w14:textId="77777777" w:rsidR="00F22D97" w:rsidRPr="00F22D97" w:rsidRDefault="00F22D97" w:rsidP="00357AB1">
      <w:pPr>
        <w:pStyle w:val="aff0"/>
        <w:numPr>
          <w:ilvl w:val="0"/>
          <w:numId w:val="56"/>
        </w:numPr>
        <w:spacing w:line="360" w:lineRule="auto"/>
        <w:ind w:left="0" w:firstLine="709"/>
        <w:contextualSpacing/>
        <w:jc w:val="both"/>
        <w:rPr>
          <w:bCs/>
          <w:color w:val="000000" w:themeColor="text1"/>
          <w:sz w:val="28"/>
          <w:szCs w:val="28"/>
          <w:lang w:val="ru-RU"/>
        </w:rPr>
      </w:pPr>
      <w:r w:rsidRPr="00F22D97">
        <w:rPr>
          <w:bCs/>
          <w:color w:val="000000" w:themeColor="text1"/>
          <w:sz w:val="28"/>
          <w:szCs w:val="28"/>
          <w:lang w:val="ru-RU"/>
        </w:rPr>
        <w:t xml:space="preserve">Затем откройте вкладку </w:t>
      </w:r>
      <w:r w:rsidRPr="00F21E55">
        <w:rPr>
          <w:bCs/>
          <w:color w:val="000000" w:themeColor="text1"/>
          <w:sz w:val="28"/>
          <w:szCs w:val="28"/>
        </w:rPr>
        <w:t>Discover</w:t>
      </w:r>
      <w:r w:rsidRPr="00F22D97">
        <w:rPr>
          <w:bCs/>
          <w:color w:val="000000" w:themeColor="text1"/>
          <w:sz w:val="28"/>
          <w:szCs w:val="28"/>
          <w:lang w:val="ru-RU"/>
        </w:rPr>
        <w:t xml:space="preserve">. Здесь вы можете просматривать и фильтровать различные записи </w:t>
      </w:r>
      <w:r w:rsidRPr="00F21E55">
        <w:rPr>
          <w:bCs/>
          <w:color w:val="000000" w:themeColor="text1"/>
          <w:sz w:val="28"/>
          <w:szCs w:val="28"/>
        </w:rPr>
        <w:t>Packetbeat</w:t>
      </w:r>
      <w:r w:rsidRPr="00F22D97">
        <w:rPr>
          <w:bCs/>
          <w:color w:val="000000" w:themeColor="text1"/>
          <w:sz w:val="28"/>
          <w:szCs w:val="28"/>
          <w:lang w:val="ru-RU"/>
        </w:rPr>
        <w:t>, добавлять в просмотр новые поля и визуализировать их.</w:t>
      </w:r>
    </w:p>
    <w:p w14:paraId="5A426BC7" w14:textId="77777777" w:rsidR="00F22D97" w:rsidRPr="00F22D97" w:rsidRDefault="00F22D97" w:rsidP="00F22D97">
      <w:pPr>
        <w:spacing w:after="160" w:line="259" w:lineRule="auto"/>
        <w:rPr>
          <w:bCs/>
          <w:color w:val="000000" w:themeColor="text1"/>
          <w:sz w:val="28"/>
          <w:szCs w:val="28"/>
          <w:lang w:val="ru-RU"/>
        </w:rPr>
      </w:pPr>
      <w:r w:rsidRPr="00F22D97">
        <w:rPr>
          <w:bCs/>
          <w:color w:val="000000" w:themeColor="text1"/>
          <w:sz w:val="28"/>
          <w:szCs w:val="28"/>
          <w:lang w:val="ru-RU"/>
        </w:rPr>
        <w:br w:type="page"/>
      </w:r>
    </w:p>
    <w:p w14:paraId="412D96D2" w14:textId="77777777" w:rsidR="00F22D97" w:rsidRPr="00F22D97" w:rsidRDefault="00F22D97" w:rsidP="00F22D97">
      <w:pPr>
        <w:pStyle w:val="2"/>
        <w:rPr>
          <w:b/>
          <w:color w:val="000000" w:themeColor="text1"/>
          <w:sz w:val="28"/>
          <w:szCs w:val="28"/>
          <w:lang w:val="ru-RU"/>
        </w:rPr>
      </w:pPr>
      <w:bookmarkStart w:id="221" w:name="_Toc104486979"/>
      <w:r w:rsidRPr="00F22D97">
        <w:rPr>
          <w:b/>
          <w:color w:val="000000" w:themeColor="text1"/>
          <w:sz w:val="28"/>
          <w:szCs w:val="28"/>
          <w:lang w:val="ru-RU"/>
        </w:rPr>
        <w:lastRenderedPageBreak/>
        <w:t>ПРИЛОЖЕНИЕ Б</w:t>
      </w:r>
      <w:bookmarkEnd w:id="221"/>
    </w:p>
    <w:p w14:paraId="0CFFD4DA" w14:textId="77777777" w:rsidR="00F22D97" w:rsidRPr="00F22D97" w:rsidRDefault="00F22D97" w:rsidP="00F22D97">
      <w:pPr>
        <w:spacing w:line="360" w:lineRule="auto"/>
        <w:rPr>
          <w:lang w:val="ru-RU"/>
        </w:rPr>
      </w:pPr>
    </w:p>
    <w:p w14:paraId="4D956B83" w14:textId="77777777" w:rsidR="008A30F0" w:rsidRPr="00E13275" w:rsidRDefault="00357AB1" w:rsidP="00F22D97">
      <w:pPr>
        <w:spacing w:line="360" w:lineRule="auto"/>
        <w:jc w:val="center"/>
        <w:rPr>
          <w:color w:val="000000" w:themeColor="text1"/>
          <w:sz w:val="28"/>
          <w:szCs w:val="28"/>
          <w:lang w:val="ru-RU"/>
        </w:rPr>
      </w:pPr>
      <w:r w:rsidRPr="00E13275">
        <w:rPr>
          <w:color w:val="000000" w:themeColor="text1"/>
          <w:sz w:val="28"/>
          <w:szCs w:val="28"/>
          <w:lang w:val="ru-RU"/>
        </w:rPr>
        <w:t>Лабораторная работа №2</w:t>
      </w:r>
    </w:p>
    <w:p w14:paraId="784A62E5" w14:textId="77777777" w:rsidR="00F22D97" w:rsidRPr="00E13275" w:rsidRDefault="00357AB1" w:rsidP="00F22D97">
      <w:pPr>
        <w:spacing w:line="360" w:lineRule="auto"/>
        <w:jc w:val="center"/>
        <w:rPr>
          <w:color w:val="000000" w:themeColor="text1"/>
          <w:sz w:val="28"/>
          <w:szCs w:val="28"/>
          <w:lang w:val="ru-RU"/>
        </w:rPr>
      </w:pPr>
      <w:r w:rsidRPr="00E13275">
        <w:rPr>
          <w:color w:val="000000" w:themeColor="text1"/>
          <w:sz w:val="28"/>
          <w:szCs w:val="28"/>
          <w:lang w:val="ru-RU"/>
        </w:rPr>
        <w:t xml:space="preserve">«Определение </w:t>
      </w:r>
      <w:r w:rsidRPr="00E13275">
        <w:rPr>
          <w:color w:val="000000" w:themeColor="text1"/>
          <w:sz w:val="28"/>
          <w:szCs w:val="28"/>
        </w:rPr>
        <w:t>IP</w:t>
      </w:r>
      <w:r w:rsidRPr="00E13275">
        <w:rPr>
          <w:color w:val="000000" w:themeColor="text1"/>
          <w:sz w:val="28"/>
          <w:szCs w:val="28"/>
          <w:lang w:val="ru-RU"/>
        </w:rPr>
        <w:t xml:space="preserve"> адресов и стран участников сетевой сессии»</w:t>
      </w:r>
    </w:p>
    <w:p w14:paraId="58C0D105" w14:textId="77777777" w:rsidR="008A30F0" w:rsidRPr="00E13275" w:rsidRDefault="008A30F0" w:rsidP="00F22D97">
      <w:pPr>
        <w:spacing w:line="360" w:lineRule="auto"/>
        <w:jc w:val="center"/>
        <w:rPr>
          <w:color w:val="000000" w:themeColor="text1"/>
          <w:sz w:val="28"/>
          <w:szCs w:val="28"/>
          <w:lang w:val="ru-RU"/>
        </w:rPr>
      </w:pPr>
    </w:p>
    <w:p w14:paraId="781F80F5" w14:textId="77777777" w:rsidR="00F22D97" w:rsidRPr="00E13275" w:rsidRDefault="00F22D97" w:rsidP="00F22D97">
      <w:pPr>
        <w:spacing w:line="360" w:lineRule="auto"/>
        <w:ind w:firstLine="709"/>
        <w:contextualSpacing/>
        <w:jc w:val="both"/>
        <w:rPr>
          <w:b/>
          <w:color w:val="000000" w:themeColor="text1"/>
          <w:sz w:val="28"/>
          <w:szCs w:val="28"/>
          <w:lang w:val="ru-RU"/>
        </w:rPr>
      </w:pPr>
      <w:r w:rsidRPr="00E13275">
        <w:rPr>
          <w:b/>
          <w:color w:val="000000" w:themeColor="text1"/>
          <w:sz w:val="28"/>
          <w:szCs w:val="28"/>
          <w:lang w:val="ru-RU"/>
        </w:rPr>
        <w:t xml:space="preserve">Цель работы: </w:t>
      </w:r>
    </w:p>
    <w:p w14:paraId="6BA33688" w14:textId="77777777" w:rsidR="00F22D97" w:rsidRPr="00E13275" w:rsidRDefault="00F22D97" w:rsidP="00F22D97">
      <w:pPr>
        <w:spacing w:line="360" w:lineRule="auto"/>
        <w:ind w:firstLine="709"/>
        <w:contextualSpacing/>
        <w:jc w:val="both"/>
        <w:rPr>
          <w:color w:val="000000" w:themeColor="text1"/>
          <w:sz w:val="28"/>
          <w:szCs w:val="28"/>
          <w:lang w:val="ru-RU"/>
        </w:rPr>
      </w:pPr>
      <w:r w:rsidRPr="00E13275">
        <w:rPr>
          <w:color w:val="000000" w:themeColor="text1"/>
          <w:sz w:val="28"/>
          <w:szCs w:val="28"/>
          <w:lang w:val="ru-RU"/>
        </w:rPr>
        <w:t xml:space="preserve">Изучить интерфейс </w:t>
      </w:r>
      <w:r w:rsidRPr="00E13275">
        <w:rPr>
          <w:color w:val="000000" w:themeColor="text1"/>
          <w:sz w:val="28"/>
          <w:szCs w:val="28"/>
        </w:rPr>
        <w:t>Kibana</w:t>
      </w:r>
      <w:r w:rsidRPr="00E13275">
        <w:rPr>
          <w:color w:val="000000" w:themeColor="text1"/>
          <w:sz w:val="28"/>
          <w:szCs w:val="28"/>
          <w:lang w:val="ru-RU"/>
        </w:rPr>
        <w:t>. Настроить геопозицию адресов, с которых отправлялись запросы с тестовом дампе трафика.</w:t>
      </w:r>
    </w:p>
    <w:p w14:paraId="6F6FDF3D" w14:textId="77777777" w:rsidR="00F22D97" w:rsidRPr="00E13275" w:rsidRDefault="00F22D97" w:rsidP="00F22D97">
      <w:pPr>
        <w:spacing w:line="360" w:lineRule="auto"/>
        <w:ind w:firstLine="709"/>
        <w:contextualSpacing/>
        <w:jc w:val="both"/>
        <w:rPr>
          <w:color w:val="000000" w:themeColor="text1"/>
          <w:sz w:val="28"/>
          <w:szCs w:val="28"/>
          <w:lang w:val="ru-RU"/>
        </w:rPr>
      </w:pPr>
    </w:p>
    <w:p w14:paraId="31D40D4A" w14:textId="77777777" w:rsidR="00F22D97" w:rsidRPr="00E13275" w:rsidRDefault="00F22D97" w:rsidP="00F22D97">
      <w:pPr>
        <w:spacing w:line="360" w:lineRule="auto"/>
        <w:ind w:firstLine="709"/>
        <w:contextualSpacing/>
        <w:jc w:val="both"/>
        <w:rPr>
          <w:b/>
          <w:color w:val="000000" w:themeColor="text1"/>
          <w:sz w:val="28"/>
          <w:szCs w:val="28"/>
        </w:rPr>
      </w:pPr>
      <w:r w:rsidRPr="00E13275">
        <w:rPr>
          <w:b/>
          <w:color w:val="000000" w:themeColor="text1"/>
          <w:sz w:val="28"/>
          <w:szCs w:val="28"/>
        </w:rPr>
        <w:t>Схема:</w:t>
      </w:r>
    </w:p>
    <w:p w14:paraId="2F0E998A" w14:textId="77777777" w:rsidR="00F22D97" w:rsidRPr="00E13275" w:rsidRDefault="00F22D97" w:rsidP="00F22D97">
      <w:pPr>
        <w:spacing w:line="360" w:lineRule="auto"/>
        <w:ind w:firstLine="709"/>
        <w:contextualSpacing/>
        <w:jc w:val="both"/>
        <w:rPr>
          <w:b/>
          <w:color w:val="000000" w:themeColor="text1"/>
          <w:sz w:val="28"/>
          <w:szCs w:val="28"/>
        </w:rPr>
      </w:pPr>
    </w:p>
    <w:p w14:paraId="5E250BD0" w14:textId="77777777" w:rsidR="008A30F0" w:rsidRPr="00E13275" w:rsidRDefault="00F22D97" w:rsidP="00F22D97">
      <w:pPr>
        <w:spacing w:line="360" w:lineRule="auto"/>
        <w:jc w:val="center"/>
        <w:rPr>
          <w:b/>
          <w:color w:val="000000" w:themeColor="text1"/>
          <w:sz w:val="28"/>
          <w:szCs w:val="28"/>
        </w:rPr>
      </w:pPr>
      <w:r w:rsidRPr="00E13275">
        <w:rPr>
          <w:noProof/>
          <w:lang w:val="ru-RU"/>
        </w:rPr>
        <w:drawing>
          <wp:inline distT="0" distB="0" distL="0" distR="0" wp14:anchorId="06F5AECF" wp14:editId="1A3FE756">
            <wp:extent cx="5086350" cy="1628930"/>
            <wp:effectExtent l="76200" t="76200" r="133350" b="1428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9260" cy="1633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430BBE" w14:textId="77777777" w:rsidR="008A30F0" w:rsidRPr="00E13275" w:rsidRDefault="00357AB1" w:rsidP="00F22D97">
      <w:pPr>
        <w:spacing w:line="360" w:lineRule="auto"/>
        <w:jc w:val="center"/>
        <w:rPr>
          <w:color w:val="000000" w:themeColor="text1"/>
          <w:sz w:val="24"/>
          <w:szCs w:val="28"/>
          <w:lang w:val="ru-RU"/>
        </w:rPr>
      </w:pPr>
      <w:r w:rsidRPr="00E13275">
        <w:rPr>
          <w:color w:val="000000" w:themeColor="text1"/>
          <w:sz w:val="24"/>
          <w:szCs w:val="28"/>
          <w:lang w:val="ru-RU"/>
        </w:rPr>
        <w:t>Рисунок 1 - Схема лабораторной работы</w:t>
      </w:r>
    </w:p>
    <w:p w14:paraId="7D26686A" w14:textId="77777777" w:rsidR="00F22D97" w:rsidRPr="00E13275" w:rsidRDefault="00F22D97" w:rsidP="00F22D97">
      <w:pPr>
        <w:spacing w:line="360" w:lineRule="auto"/>
        <w:ind w:firstLine="709"/>
        <w:contextualSpacing/>
        <w:jc w:val="center"/>
        <w:rPr>
          <w:color w:val="000000" w:themeColor="text1"/>
          <w:sz w:val="24"/>
          <w:szCs w:val="28"/>
          <w:lang w:val="ru-RU"/>
        </w:rPr>
      </w:pPr>
    </w:p>
    <w:p w14:paraId="45809608" w14:textId="77777777" w:rsidR="00F22D97" w:rsidRPr="00E13275" w:rsidRDefault="00F22D97" w:rsidP="00F22D97">
      <w:pPr>
        <w:spacing w:line="360" w:lineRule="auto"/>
        <w:ind w:firstLine="709"/>
        <w:contextualSpacing/>
        <w:jc w:val="both"/>
        <w:rPr>
          <w:b/>
          <w:color w:val="000000" w:themeColor="text1"/>
          <w:sz w:val="28"/>
          <w:szCs w:val="28"/>
          <w:lang w:val="ru-RU"/>
        </w:rPr>
      </w:pPr>
      <w:r w:rsidRPr="00E13275">
        <w:rPr>
          <w:b/>
          <w:color w:val="000000" w:themeColor="text1"/>
          <w:sz w:val="28"/>
          <w:szCs w:val="28"/>
          <w:lang w:val="ru-RU"/>
        </w:rPr>
        <w:t>Описание лабораторной работы:</w:t>
      </w:r>
    </w:p>
    <w:p w14:paraId="71087D8E" w14:textId="77777777" w:rsidR="00F22D97" w:rsidRPr="00E13275" w:rsidRDefault="00F22D97" w:rsidP="00F22D97">
      <w:pPr>
        <w:spacing w:line="360" w:lineRule="auto"/>
        <w:ind w:firstLine="709"/>
        <w:jc w:val="both"/>
        <w:rPr>
          <w:color w:val="000000"/>
          <w:sz w:val="28"/>
          <w:szCs w:val="28"/>
          <w:shd w:val="clear" w:color="auto" w:fill="FFFFFF"/>
          <w:lang w:val="ru-RU"/>
        </w:rPr>
      </w:pPr>
      <w:r w:rsidRPr="00E13275">
        <w:rPr>
          <w:color w:val="000000" w:themeColor="text1"/>
          <w:sz w:val="28"/>
          <w:szCs w:val="28"/>
          <w:lang w:val="ru-RU"/>
        </w:rPr>
        <w:t xml:space="preserve">Даная лабораторная работа </w:t>
      </w:r>
      <w:r w:rsidRPr="00E13275">
        <w:rPr>
          <w:color w:val="000000"/>
          <w:sz w:val="28"/>
          <w:szCs w:val="28"/>
          <w:shd w:val="clear" w:color="auto" w:fill="FFFFFF"/>
          <w:lang w:val="ru-RU"/>
        </w:rPr>
        <w:t xml:space="preserve">направленна на изучение и работу с интерфейсом программного обеспечения компании </w:t>
      </w:r>
      <w:r w:rsidRPr="00E13275">
        <w:rPr>
          <w:color w:val="000000"/>
          <w:sz w:val="28"/>
          <w:szCs w:val="28"/>
          <w:shd w:val="clear" w:color="auto" w:fill="FFFFFF"/>
        </w:rPr>
        <w:t>Elasctic</w:t>
      </w:r>
      <w:r w:rsidRPr="00E13275">
        <w:rPr>
          <w:color w:val="000000"/>
          <w:sz w:val="28"/>
          <w:szCs w:val="28"/>
          <w:shd w:val="clear" w:color="auto" w:fill="FFFFFF"/>
          <w:lang w:val="ru-RU"/>
        </w:rPr>
        <w:t>.</w:t>
      </w:r>
    </w:p>
    <w:p w14:paraId="6DC5A9D1" w14:textId="77777777" w:rsidR="00F22D97" w:rsidRPr="00E13275" w:rsidRDefault="00F22D97" w:rsidP="00F22D97">
      <w:pPr>
        <w:spacing w:line="360" w:lineRule="auto"/>
        <w:ind w:firstLine="709"/>
        <w:jc w:val="both"/>
        <w:rPr>
          <w:color w:val="000000"/>
          <w:sz w:val="28"/>
          <w:szCs w:val="28"/>
          <w:shd w:val="clear" w:color="auto" w:fill="FFFFFF"/>
          <w:lang w:val="ru-RU"/>
        </w:rPr>
      </w:pPr>
      <w:r w:rsidRPr="00E13275">
        <w:rPr>
          <w:color w:val="000000"/>
          <w:sz w:val="28"/>
          <w:szCs w:val="28"/>
          <w:shd w:val="clear" w:color="auto" w:fill="FFFFFF"/>
          <w:lang w:val="ru-RU"/>
        </w:rPr>
        <w:t>Для выполнения лабораторной работы понадобится:</w:t>
      </w:r>
    </w:p>
    <w:p w14:paraId="5310B33B" w14:textId="77777777" w:rsidR="00F22D97" w:rsidRPr="00E13275" w:rsidRDefault="00F22D97" w:rsidP="00357AB1">
      <w:pPr>
        <w:numPr>
          <w:ilvl w:val="0"/>
          <w:numId w:val="13"/>
        </w:numPr>
        <w:spacing w:line="360" w:lineRule="auto"/>
        <w:ind w:left="0" w:firstLine="709"/>
        <w:contextualSpacing/>
        <w:jc w:val="both"/>
        <w:rPr>
          <w:color w:val="000000"/>
          <w:sz w:val="28"/>
          <w:szCs w:val="28"/>
          <w:shd w:val="clear" w:color="auto" w:fill="FFFFFF"/>
          <w:lang w:val="ru-RU"/>
        </w:rPr>
      </w:pPr>
      <w:r w:rsidRPr="00E13275">
        <w:rPr>
          <w:color w:val="000000"/>
          <w:sz w:val="28"/>
          <w:szCs w:val="28"/>
          <w:shd w:val="clear" w:color="auto" w:fill="FFFFFF"/>
          <w:lang w:val="ru-RU"/>
        </w:rPr>
        <w:t xml:space="preserve">Виртуальная машина с предустановленной операционной системой семейства </w:t>
      </w:r>
      <w:r w:rsidRPr="00E13275">
        <w:rPr>
          <w:color w:val="000000"/>
          <w:sz w:val="28"/>
          <w:szCs w:val="28"/>
          <w:shd w:val="clear" w:color="auto" w:fill="FFFFFF"/>
        </w:rPr>
        <w:t>UNIX</w:t>
      </w:r>
      <w:r w:rsidRPr="00E13275">
        <w:rPr>
          <w:color w:val="000000"/>
          <w:sz w:val="28"/>
          <w:szCs w:val="28"/>
          <w:shd w:val="clear" w:color="auto" w:fill="FFFFFF"/>
          <w:lang w:val="ru-RU"/>
        </w:rPr>
        <w:t xml:space="preserve"> (в нашем случае используется </w:t>
      </w:r>
      <w:r w:rsidRPr="00E13275">
        <w:rPr>
          <w:color w:val="000000"/>
          <w:sz w:val="28"/>
          <w:szCs w:val="28"/>
          <w:shd w:val="clear" w:color="auto" w:fill="FFFFFF"/>
        </w:rPr>
        <w:t>Ubuntu</w:t>
      </w:r>
      <w:r w:rsidRPr="00E13275">
        <w:rPr>
          <w:color w:val="000000"/>
          <w:sz w:val="28"/>
          <w:szCs w:val="28"/>
          <w:shd w:val="clear" w:color="auto" w:fill="FFFFFF"/>
          <w:lang w:val="ru-RU"/>
        </w:rPr>
        <w:t xml:space="preserve"> 20.04) и следующими характеристиками:</w:t>
      </w:r>
    </w:p>
    <w:p w14:paraId="42B8C576" w14:textId="77777777" w:rsidR="00F22D97" w:rsidRPr="00E13275" w:rsidRDefault="00F22D97" w:rsidP="00F22D97">
      <w:pPr>
        <w:spacing w:line="360" w:lineRule="auto"/>
        <w:jc w:val="both"/>
        <w:rPr>
          <w:color w:val="000000"/>
          <w:sz w:val="28"/>
          <w:szCs w:val="28"/>
          <w:shd w:val="clear" w:color="auto" w:fill="FFFFFF"/>
          <w:lang w:val="ru-RU"/>
        </w:rPr>
      </w:pPr>
    </w:p>
    <w:p w14:paraId="457C1057" w14:textId="77777777" w:rsidR="00F22D97" w:rsidRPr="00E13275" w:rsidRDefault="00F22D97" w:rsidP="00F22D97">
      <w:pPr>
        <w:spacing w:line="360" w:lineRule="auto"/>
        <w:jc w:val="both"/>
        <w:rPr>
          <w:color w:val="000000"/>
          <w:sz w:val="24"/>
          <w:szCs w:val="24"/>
          <w:shd w:val="clear" w:color="auto" w:fill="FFFFFF"/>
        </w:rPr>
      </w:pPr>
      <w:r w:rsidRPr="00E13275">
        <w:rPr>
          <w:color w:val="000000"/>
          <w:sz w:val="24"/>
          <w:szCs w:val="24"/>
          <w:shd w:val="clear" w:color="auto" w:fill="FFFFFF"/>
        </w:rPr>
        <w:t>Таблица 2 - Характеристики виртуальной машины</w:t>
      </w:r>
    </w:p>
    <w:tbl>
      <w:tblPr>
        <w:tblStyle w:val="110"/>
        <w:tblW w:w="0" w:type="auto"/>
        <w:tblLook w:val="04A0" w:firstRow="1" w:lastRow="0" w:firstColumn="1" w:lastColumn="0" w:noHBand="0" w:noVBand="1"/>
      </w:tblPr>
      <w:tblGrid>
        <w:gridCol w:w="4672"/>
        <w:gridCol w:w="4672"/>
      </w:tblGrid>
      <w:tr w:rsidR="00F22D97" w:rsidRPr="00E13275" w14:paraId="359AFACA" w14:textId="77777777" w:rsidTr="008A30F0">
        <w:tc>
          <w:tcPr>
            <w:tcW w:w="4672" w:type="dxa"/>
          </w:tcPr>
          <w:p w14:paraId="438BB697" w14:textId="77777777" w:rsidR="00F22D97" w:rsidRPr="00E13275" w:rsidRDefault="00F22D97" w:rsidP="008A30F0">
            <w:pPr>
              <w:spacing w:line="360" w:lineRule="auto"/>
              <w:ind w:firstLine="709"/>
              <w:jc w:val="both"/>
              <w:rPr>
                <w:color w:val="000000" w:themeColor="text1"/>
                <w:sz w:val="28"/>
                <w:szCs w:val="28"/>
              </w:rPr>
            </w:pPr>
            <w:r w:rsidRPr="00E13275">
              <w:rPr>
                <w:color w:val="000000" w:themeColor="text1"/>
                <w:sz w:val="28"/>
                <w:szCs w:val="28"/>
              </w:rPr>
              <w:t>CPU</w:t>
            </w:r>
          </w:p>
        </w:tc>
        <w:tc>
          <w:tcPr>
            <w:tcW w:w="4672" w:type="dxa"/>
          </w:tcPr>
          <w:p w14:paraId="61E8A8A7" w14:textId="77777777" w:rsidR="00F22D97" w:rsidRPr="00E13275" w:rsidRDefault="00F22D97" w:rsidP="008A30F0">
            <w:pPr>
              <w:spacing w:line="360" w:lineRule="auto"/>
              <w:ind w:firstLine="709"/>
              <w:jc w:val="both"/>
              <w:rPr>
                <w:color w:val="000000" w:themeColor="text1"/>
                <w:sz w:val="28"/>
                <w:szCs w:val="28"/>
              </w:rPr>
            </w:pPr>
            <w:r w:rsidRPr="00E13275">
              <w:rPr>
                <w:color w:val="000000" w:themeColor="text1"/>
                <w:sz w:val="28"/>
                <w:szCs w:val="28"/>
              </w:rPr>
              <w:t>4+</w:t>
            </w:r>
          </w:p>
        </w:tc>
      </w:tr>
      <w:tr w:rsidR="00F22D97" w:rsidRPr="00E13275" w14:paraId="47BBC79D" w14:textId="77777777" w:rsidTr="008A30F0">
        <w:tc>
          <w:tcPr>
            <w:tcW w:w="4672" w:type="dxa"/>
          </w:tcPr>
          <w:p w14:paraId="1593F559" w14:textId="77777777" w:rsidR="00F22D97" w:rsidRPr="00E13275" w:rsidRDefault="00F22D97" w:rsidP="008A30F0">
            <w:pPr>
              <w:spacing w:line="360" w:lineRule="auto"/>
              <w:ind w:firstLine="709"/>
              <w:jc w:val="both"/>
              <w:rPr>
                <w:color w:val="000000" w:themeColor="text1"/>
                <w:sz w:val="28"/>
                <w:szCs w:val="28"/>
              </w:rPr>
            </w:pPr>
            <w:r w:rsidRPr="00E13275">
              <w:rPr>
                <w:color w:val="000000" w:themeColor="text1"/>
                <w:sz w:val="28"/>
                <w:szCs w:val="28"/>
              </w:rPr>
              <w:t xml:space="preserve">Memory </w:t>
            </w:r>
          </w:p>
        </w:tc>
        <w:tc>
          <w:tcPr>
            <w:tcW w:w="4672" w:type="dxa"/>
          </w:tcPr>
          <w:p w14:paraId="68380244" w14:textId="77777777" w:rsidR="00F22D97" w:rsidRPr="00E13275" w:rsidRDefault="00F22D97" w:rsidP="008A30F0">
            <w:pPr>
              <w:spacing w:line="360" w:lineRule="auto"/>
              <w:ind w:firstLine="709"/>
              <w:jc w:val="both"/>
              <w:rPr>
                <w:color w:val="000000" w:themeColor="text1"/>
                <w:sz w:val="28"/>
                <w:szCs w:val="28"/>
              </w:rPr>
            </w:pPr>
            <w:r w:rsidRPr="00E13275">
              <w:rPr>
                <w:color w:val="000000" w:themeColor="text1"/>
                <w:sz w:val="28"/>
                <w:szCs w:val="28"/>
              </w:rPr>
              <w:t>8 Gb</w:t>
            </w:r>
          </w:p>
        </w:tc>
      </w:tr>
      <w:tr w:rsidR="00F22D97" w:rsidRPr="00E13275" w14:paraId="782E82A0" w14:textId="77777777" w:rsidTr="008A30F0">
        <w:tc>
          <w:tcPr>
            <w:tcW w:w="4672" w:type="dxa"/>
          </w:tcPr>
          <w:p w14:paraId="09E5B4DF" w14:textId="77777777" w:rsidR="00F22D97" w:rsidRPr="00E13275" w:rsidRDefault="00F22D97" w:rsidP="008A30F0">
            <w:pPr>
              <w:spacing w:line="360" w:lineRule="auto"/>
              <w:ind w:firstLine="709"/>
              <w:jc w:val="both"/>
              <w:rPr>
                <w:color w:val="000000" w:themeColor="text1"/>
                <w:sz w:val="28"/>
                <w:szCs w:val="28"/>
              </w:rPr>
            </w:pPr>
            <w:r w:rsidRPr="00E13275">
              <w:rPr>
                <w:color w:val="000000" w:themeColor="text1"/>
                <w:sz w:val="28"/>
                <w:szCs w:val="28"/>
              </w:rPr>
              <w:lastRenderedPageBreak/>
              <w:t>Disk</w:t>
            </w:r>
          </w:p>
        </w:tc>
        <w:tc>
          <w:tcPr>
            <w:tcW w:w="4672" w:type="dxa"/>
          </w:tcPr>
          <w:p w14:paraId="4C587287" w14:textId="77777777" w:rsidR="00F22D97" w:rsidRPr="00E13275" w:rsidRDefault="00F22D97" w:rsidP="008A30F0">
            <w:pPr>
              <w:spacing w:line="360" w:lineRule="auto"/>
              <w:ind w:firstLine="709"/>
              <w:jc w:val="both"/>
              <w:rPr>
                <w:color w:val="000000" w:themeColor="text1"/>
                <w:sz w:val="28"/>
                <w:szCs w:val="28"/>
              </w:rPr>
            </w:pPr>
            <w:r w:rsidRPr="00E13275">
              <w:rPr>
                <w:color w:val="000000" w:themeColor="text1"/>
                <w:sz w:val="28"/>
                <w:szCs w:val="28"/>
              </w:rPr>
              <w:t>20 Gb</w:t>
            </w:r>
          </w:p>
        </w:tc>
      </w:tr>
    </w:tbl>
    <w:p w14:paraId="2B562F4F" w14:textId="77777777" w:rsidR="00F22D97" w:rsidRPr="00E13275" w:rsidRDefault="00F22D97" w:rsidP="00F22D97">
      <w:pPr>
        <w:spacing w:line="360" w:lineRule="auto"/>
        <w:ind w:firstLine="709"/>
        <w:jc w:val="both"/>
        <w:rPr>
          <w:sz w:val="28"/>
          <w:szCs w:val="28"/>
        </w:rPr>
      </w:pPr>
    </w:p>
    <w:p w14:paraId="2461B4DB" w14:textId="77777777" w:rsidR="00F22D97" w:rsidRPr="00E13275" w:rsidRDefault="00F22D97" w:rsidP="00357AB1">
      <w:pPr>
        <w:numPr>
          <w:ilvl w:val="0"/>
          <w:numId w:val="13"/>
        </w:numPr>
        <w:spacing w:line="360" w:lineRule="auto"/>
        <w:ind w:left="0" w:firstLine="709"/>
        <w:contextualSpacing/>
        <w:jc w:val="both"/>
        <w:rPr>
          <w:sz w:val="28"/>
          <w:szCs w:val="28"/>
          <w:lang w:val="ru-RU"/>
        </w:rPr>
      </w:pPr>
      <w:r w:rsidRPr="00E13275">
        <w:rPr>
          <w:sz w:val="28"/>
          <w:szCs w:val="28"/>
          <w:lang w:val="ru-RU"/>
        </w:rPr>
        <w:t xml:space="preserve">Предустановленное и настроенное программное обеспечение компании </w:t>
      </w:r>
      <w:r w:rsidRPr="00E13275">
        <w:rPr>
          <w:sz w:val="28"/>
          <w:szCs w:val="28"/>
        </w:rPr>
        <w:t>elastic</w:t>
      </w:r>
      <w:r w:rsidRPr="00E13275">
        <w:rPr>
          <w:sz w:val="28"/>
          <w:szCs w:val="28"/>
          <w:lang w:val="ru-RU"/>
        </w:rPr>
        <w:t>:</w:t>
      </w:r>
    </w:p>
    <w:p w14:paraId="5363F027" w14:textId="77777777" w:rsidR="00F22D97" w:rsidRPr="00E13275" w:rsidRDefault="00F22D97" w:rsidP="00357AB1">
      <w:pPr>
        <w:numPr>
          <w:ilvl w:val="1"/>
          <w:numId w:val="32"/>
        </w:numPr>
        <w:spacing w:line="360" w:lineRule="auto"/>
        <w:ind w:left="0" w:firstLine="709"/>
        <w:contextualSpacing/>
        <w:jc w:val="both"/>
        <w:rPr>
          <w:sz w:val="28"/>
          <w:szCs w:val="28"/>
        </w:rPr>
      </w:pPr>
      <w:r w:rsidRPr="00E13275">
        <w:rPr>
          <w:sz w:val="28"/>
          <w:szCs w:val="28"/>
        </w:rPr>
        <w:t xml:space="preserve">elasticsearch </w:t>
      </w:r>
    </w:p>
    <w:p w14:paraId="3C00E3A8" w14:textId="77777777" w:rsidR="00F22D97" w:rsidRPr="00E13275" w:rsidRDefault="00F22D97" w:rsidP="00357AB1">
      <w:pPr>
        <w:numPr>
          <w:ilvl w:val="1"/>
          <w:numId w:val="32"/>
        </w:numPr>
        <w:spacing w:line="360" w:lineRule="auto"/>
        <w:ind w:left="0" w:firstLine="709"/>
        <w:contextualSpacing/>
        <w:jc w:val="both"/>
        <w:rPr>
          <w:sz w:val="28"/>
          <w:szCs w:val="28"/>
        </w:rPr>
      </w:pPr>
      <w:r w:rsidRPr="00E13275">
        <w:rPr>
          <w:sz w:val="28"/>
          <w:szCs w:val="28"/>
        </w:rPr>
        <w:t xml:space="preserve">kibana </w:t>
      </w:r>
    </w:p>
    <w:p w14:paraId="092A758F" w14:textId="77777777" w:rsidR="00F22D97" w:rsidRPr="00E13275" w:rsidRDefault="00F22D97" w:rsidP="00357AB1">
      <w:pPr>
        <w:numPr>
          <w:ilvl w:val="0"/>
          <w:numId w:val="13"/>
        </w:numPr>
        <w:spacing w:line="360" w:lineRule="auto"/>
        <w:ind w:left="0" w:firstLine="709"/>
        <w:contextualSpacing/>
        <w:jc w:val="both"/>
        <w:rPr>
          <w:color w:val="000000"/>
          <w:sz w:val="28"/>
          <w:szCs w:val="28"/>
          <w:shd w:val="clear" w:color="auto" w:fill="FFFFFF"/>
          <w:lang w:val="ru-RU"/>
        </w:rPr>
      </w:pPr>
      <w:r w:rsidRPr="00E13275">
        <w:rPr>
          <w:sz w:val="28"/>
          <w:szCs w:val="28"/>
        </w:rPr>
        <w:t>packetbeat</w:t>
      </w:r>
      <w:r w:rsidRPr="00E13275">
        <w:rPr>
          <w:sz w:val="28"/>
          <w:szCs w:val="28"/>
          <w:lang w:val="ru-RU"/>
        </w:rPr>
        <w:t xml:space="preserve"> </w:t>
      </w:r>
      <w:r w:rsidRPr="00E13275">
        <w:rPr>
          <w:color w:val="000000"/>
          <w:sz w:val="28"/>
          <w:szCs w:val="28"/>
          <w:shd w:val="clear" w:color="auto" w:fill="FFFFFF"/>
          <w:lang w:val="ru-RU"/>
        </w:rPr>
        <w:t xml:space="preserve">Базовые знания работы с командной строкой </w:t>
      </w:r>
      <w:r w:rsidRPr="00E13275">
        <w:rPr>
          <w:color w:val="000000"/>
          <w:sz w:val="28"/>
          <w:szCs w:val="28"/>
          <w:shd w:val="clear" w:color="auto" w:fill="FFFFFF"/>
        </w:rPr>
        <w:t>UNIX</w:t>
      </w:r>
      <w:r w:rsidRPr="00E13275">
        <w:rPr>
          <w:color w:val="000000"/>
          <w:sz w:val="28"/>
          <w:szCs w:val="28"/>
          <w:shd w:val="clear" w:color="auto" w:fill="FFFFFF"/>
          <w:lang w:val="ru-RU"/>
        </w:rPr>
        <w:t>-подобных операционных систем</w:t>
      </w:r>
    </w:p>
    <w:p w14:paraId="3CEC940A" w14:textId="77777777" w:rsidR="00F22D97" w:rsidRPr="00E13275" w:rsidRDefault="00F22D97" w:rsidP="00357AB1">
      <w:pPr>
        <w:numPr>
          <w:ilvl w:val="0"/>
          <w:numId w:val="13"/>
        </w:numPr>
        <w:spacing w:line="360" w:lineRule="auto"/>
        <w:ind w:left="0" w:firstLine="709"/>
        <w:contextualSpacing/>
        <w:jc w:val="both"/>
        <w:rPr>
          <w:sz w:val="28"/>
          <w:szCs w:val="28"/>
          <w:lang w:val="ru-RU"/>
        </w:rPr>
      </w:pPr>
      <w:r w:rsidRPr="00E13275">
        <w:rPr>
          <w:sz w:val="28"/>
          <w:szCs w:val="28"/>
          <w:lang w:val="ru-RU"/>
        </w:rPr>
        <w:t>Понимание принципов работы сетевой маршрутизации в глобальной сети Интернет</w:t>
      </w:r>
    </w:p>
    <w:p w14:paraId="5AF81A19" w14:textId="77777777" w:rsidR="00F22D97" w:rsidRPr="00E13275" w:rsidRDefault="00F22D97" w:rsidP="00357AB1">
      <w:pPr>
        <w:numPr>
          <w:ilvl w:val="0"/>
          <w:numId w:val="13"/>
        </w:numPr>
        <w:spacing w:line="360" w:lineRule="auto"/>
        <w:ind w:left="0" w:firstLine="709"/>
        <w:contextualSpacing/>
        <w:jc w:val="both"/>
        <w:rPr>
          <w:color w:val="000000"/>
          <w:sz w:val="28"/>
          <w:szCs w:val="28"/>
          <w:shd w:val="clear" w:color="auto" w:fill="FFFFFF"/>
          <w:lang w:val="ru-RU"/>
        </w:rPr>
      </w:pPr>
      <w:r w:rsidRPr="00E13275">
        <w:rPr>
          <w:color w:val="000000"/>
          <w:sz w:val="28"/>
          <w:szCs w:val="28"/>
          <w:shd w:val="clear" w:color="auto" w:fill="FFFFFF"/>
          <w:lang w:val="ru-RU"/>
        </w:rPr>
        <w:t xml:space="preserve">Понимание принципов работы сетевых протоколов модели </w:t>
      </w:r>
      <w:r w:rsidRPr="00E13275">
        <w:rPr>
          <w:color w:val="000000"/>
          <w:sz w:val="28"/>
          <w:szCs w:val="28"/>
          <w:shd w:val="clear" w:color="auto" w:fill="FFFFFF"/>
        </w:rPr>
        <w:t>OSI</w:t>
      </w:r>
    </w:p>
    <w:p w14:paraId="7B0E2272" w14:textId="77777777" w:rsidR="008A30F0" w:rsidRPr="00E13275" w:rsidRDefault="008A30F0" w:rsidP="00F22D97">
      <w:pPr>
        <w:spacing w:line="360" w:lineRule="auto"/>
        <w:jc w:val="both"/>
        <w:rPr>
          <w:b/>
          <w:color w:val="000000" w:themeColor="text1"/>
          <w:sz w:val="28"/>
          <w:szCs w:val="28"/>
          <w:lang w:val="ru-RU"/>
        </w:rPr>
      </w:pPr>
    </w:p>
    <w:p w14:paraId="684C68CC" w14:textId="77777777" w:rsidR="00F22D97" w:rsidRPr="00E13275" w:rsidRDefault="00F22D97" w:rsidP="00F22D97">
      <w:pPr>
        <w:spacing w:line="360" w:lineRule="auto"/>
        <w:ind w:firstLine="709"/>
        <w:contextualSpacing/>
        <w:jc w:val="both"/>
        <w:rPr>
          <w:b/>
          <w:color w:val="000000" w:themeColor="text1"/>
          <w:sz w:val="28"/>
          <w:szCs w:val="28"/>
        </w:rPr>
      </w:pPr>
      <w:r w:rsidRPr="00E13275">
        <w:rPr>
          <w:b/>
          <w:color w:val="000000" w:themeColor="text1"/>
          <w:sz w:val="28"/>
          <w:szCs w:val="28"/>
        </w:rPr>
        <w:t>Порядок выполнения:</w:t>
      </w:r>
    </w:p>
    <w:p w14:paraId="565D3DD7" w14:textId="77777777" w:rsidR="00F22D97" w:rsidRPr="00E13275" w:rsidRDefault="00F22D97" w:rsidP="00357AB1">
      <w:pPr>
        <w:numPr>
          <w:ilvl w:val="0"/>
          <w:numId w:val="57"/>
        </w:numPr>
        <w:spacing w:line="360" w:lineRule="auto"/>
        <w:ind w:left="0" w:firstLine="709"/>
        <w:jc w:val="both"/>
        <w:rPr>
          <w:sz w:val="28"/>
          <w:szCs w:val="28"/>
          <w:lang w:val="ru-RU"/>
        </w:rPr>
      </w:pPr>
      <w:r w:rsidRPr="00E13275">
        <w:rPr>
          <w:sz w:val="28"/>
          <w:szCs w:val="28"/>
          <w:lang w:val="ru-RU"/>
        </w:rPr>
        <w:t xml:space="preserve">Скачайте трафик на ваш сервер </w:t>
      </w:r>
      <w:r w:rsidR="00B41EBB">
        <w:fldChar w:fldCharType="begin"/>
      </w:r>
      <w:r w:rsidR="00B41EBB" w:rsidRPr="00B70EA2">
        <w:rPr>
          <w:lang w:val="ru-RU"/>
          <w:rPrChange w:id="222" w:author="root" w:date="2022-05-29T21:50:00Z">
            <w:rPr/>
          </w:rPrChange>
        </w:rPr>
        <w:instrText xml:space="preserve"> </w:instrText>
      </w:r>
      <w:r w:rsidR="00B41EBB">
        <w:instrText>HYPERLINK</w:instrText>
      </w:r>
      <w:r w:rsidR="00B41EBB" w:rsidRPr="00B70EA2">
        <w:rPr>
          <w:lang w:val="ru-RU"/>
          <w:rPrChange w:id="223" w:author="root" w:date="2022-05-29T21:50:00Z">
            <w:rPr/>
          </w:rPrChange>
        </w:rPr>
        <w:instrText xml:space="preserve"> "</w:instrText>
      </w:r>
      <w:r w:rsidR="00B41EBB">
        <w:instrText>https</w:instrText>
      </w:r>
      <w:r w:rsidR="00B41EBB" w:rsidRPr="00B70EA2">
        <w:rPr>
          <w:lang w:val="ru-RU"/>
          <w:rPrChange w:id="224" w:author="root" w:date="2022-05-29T21:50:00Z">
            <w:rPr/>
          </w:rPrChange>
        </w:rPr>
        <w:instrText>://</w:instrText>
      </w:r>
      <w:r w:rsidR="00B41EBB">
        <w:instrText>drive</w:instrText>
      </w:r>
      <w:r w:rsidR="00B41EBB" w:rsidRPr="00B70EA2">
        <w:rPr>
          <w:lang w:val="ru-RU"/>
          <w:rPrChange w:id="225" w:author="root" w:date="2022-05-29T21:50:00Z">
            <w:rPr/>
          </w:rPrChange>
        </w:rPr>
        <w:instrText>.</w:instrText>
      </w:r>
      <w:r w:rsidR="00B41EBB">
        <w:instrText>google</w:instrText>
      </w:r>
      <w:r w:rsidR="00B41EBB" w:rsidRPr="00B70EA2">
        <w:rPr>
          <w:lang w:val="ru-RU"/>
          <w:rPrChange w:id="226" w:author="root" w:date="2022-05-29T21:50:00Z">
            <w:rPr/>
          </w:rPrChange>
        </w:rPr>
        <w:instrText>.</w:instrText>
      </w:r>
      <w:r w:rsidR="00B41EBB">
        <w:instrText>com</w:instrText>
      </w:r>
      <w:r w:rsidR="00B41EBB" w:rsidRPr="00B70EA2">
        <w:rPr>
          <w:lang w:val="ru-RU"/>
          <w:rPrChange w:id="227" w:author="root" w:date="2022-05-29T21:50:00Z">
            <w:rPr/>
          </w:rPrChange>
        </w:rPr>
        <w:instrText>/</w:instrText>
      </w:r>
      <w:r w:rsidR="00B41EBB">
        <w:instrText>file</w:instrText>
      </w:r>
      <w:r w:rsidR="00B41EBB" w:rsidRPr="00B70EA2">
        <w:rPr>
          <w:lang w:val="ru-RU"/>
          <w:rPrChange w:id="228" w:author="root" w:date="2022-05-29T21:50:00Z">
            <w:rPr/>
          </w:rPrChange>
        </w:rPr>
        <w:instrText>/</w:instrText>
      </w:r>
      <w:r w:rsidR="00B41EBB">
        <w:instrText>d</w:instrText>
      </w:r>
      <w:r w:rsidR="00B41EBB" w:rsidRPr="00B70EA2">
        <w:rPr>
          <w:lang w:val="ru-RU"/>
          <w:rPrChange w:id="229" w:author="root" w:date="2022-05-29T21:50:00Z">
            <w:rPr/>
          </w:rPrChange>
        </w:rPr>
        <w:instrText>/1</w:instrText>
      </w:r>
      <w:r w:rsidR="00B41EBB">
        <w:instrText>ElfYq</w:instrText>
      </w:r>
      <w:r w:rsidR="00B41EBB" w:rsidRPr="00B70EA2">
        <w:rPr>
          <w:lang w:val="ru-RU"/>
          <w:rPrChange w:id="230" w:author="root" w:date="2022-05-29T21:50:00Z">
            <w:rPr/>
          </w:rPrChange>
        </w:rPr>
        <w:instrText>1</w:instrText>
      </w:r>
      <w:r w:rsidR="00B41EBB">
        <w:instrText>EFRv</w:instrText>
      </w:r>
      <w:r w:rsidR="00B41EBB" w:rsidRPr="00B70EA2">
        <w:rPr>
          <w:lang w:val="ru-RU"/>
          <w:rPrChange w:id="231" w:author="root" w:date="2022-05-29T21:50:00Z">
            <w:rPr/>
          </w:rPrChange>
        </w:rPr>
        <w:instrText>2</w:instrText>
      </w:r>
      <w:r w:rsidR="00B41EBB">
        <w:instrText>j</w:instrText>
      </w:r>
      <w:r w:rsidR="00B41EBB" w:rsidRPr="00B70EA2">
        <w:rPr>
          <w:lang w:val="ru-RU"/>
          <w:rPrChange w:id="232" w:author="root" w:date="2022-05-29T21:50:00Z">
            <w:rPr/>
          </w:rPrChange>
        </w:rPr>
        <w:instrText>8</w:instrText>
      </w:r>
      <w:r w:rsidR="00B41EBB">
        <w:instrText>moXIAcm</w:instrText>
      </w:r>
      <w:r w:rsidR="00B41EBB" w:rsidRPr="00B70EA2">
        <w:rPr>
          <w:lang w:val="ru-RU"/>
          <w:rPrChange w:id="233" w:author="root" w:date="2022-05-29T21:50:00Z">
            <w:rPr/>
          </w:rPrChange>
        </w:rPr>
        <w:instrText>0</w:instrText>
      </w:r>
      <w:r w:rsidR="00B41EBB">
        <w:instrText>OEaTVRU</w:instrText>
      </w:r>
      <w:r w:rsidR="00B41EBB" w:rsidRPr="00B70EA2">
        <w:rPr>
          <w:lang w:val="ru-RU"/>
          <w:rPrChange w:id="234" w:author="root" w:date="2022-05-29T21:50:00Z">
            <w:rPr/>
          </w:rPrChange>
        </w:rPr>
        <w:instrText>35</w:instrText>
      </w:r>
      <w:r w:rsidR="00B41EBB">
        <w:instrText>Xq</w:instrText>
      </w:r>
      <w:r w:rsidR="00B41EBB" w:rsidRPr="00B70EA2">
        <w:rPr>
          <w:lang w:val="ru-RU"/>
          <w:rPrChange w:id="235" w:author="root" w:date="2022-05-29T21:50:00Z">
            <w:rPr/>
          </w:rPrChange>
        </w:rPr>
        <w:instrText>/</w:instrText>
      </w:r>
      <w:r w:rsidR="00B41EBB">
        <w:instrText>view</w:instrText>
      </w:r>
      <w:r w:rsidR="00B41EBB" w:rsidRPr="00B70EA2">
        <w:rPr>
          <w:lang w:val="ru-RU"/>
          <w:rPrChange w:id="236" w:author="root" w:date="2022-05-29T21:50:00Z">
            <w:rPr/>
          </w:rPrChange>
        </w:rPr>
        <w:instrText>?</w:instrText>
      </w:r>
      <w:r w:rsidR="00B41EBB">
        <w:instrText>usp</w:instrText>
      </w:r>
      <w:r w:rsidR="00B41EBB" w:rsidRPr="00B70EA2">
        <w:rPr>
          <w:lang w:val="ru-RU"/>
          <w:rPrChange w:id="237" w:author="root" w:date="2022-05-29T21:50:00Z">
            <w:rPr/>
          </w:rPrChange>
        </w:rPr>
        <w:instrText>=</w:instrText>
      </w:r>
      <w:r w:rsidR="00B41EBB">
        <w:instrText>sharing</w:instrText>
      </w:r>
      <w:r w:rsidR="00B41EBB" w:rsidRPr="00B70EA2">
        <w:rPr>
          <w:lang w:val="ru-RU"/>
          <w:rPrChange w:id="238" w:author="root" w:date="2022-05-29T21:50:00Z">
            <w:rPr/>
          </w:rPrChange>
        </w:rPr>
        <w:instrText xml:space="preserve">" </w:instrText>
      </w:r>
      <w:r w:rsidR="00B41EBB">
        <w:fldChar w:fldCharType="separate"/>
      </w:r>
      <w:r w:rsidRPr="00F22D97">
        <w:rPr>
          <w:color w:val="0000FF" w:themeColor="hyperlink"/>
          <w:sz w:val="28"/>
          <w:szCs w:val="28"/>
          <w:u w:val="single"/>
          <w:lang w:val="ru-RU"/>
        </w:rPr>
        <w:t>ссылка</w:t>
      </w:r>
      <w:r w:rsidR="00B41EBB">
        <w:rPr>
          <w:color w:val="0000FF" w:themeColor="hyperlink"/>
          <w:sz w:val="28"/>
          <w:szCs w:val="28"/>
          <w:u w:val="single"/>
          <w:lang w:val="ru-RU"/>
        </w:rPr>
        <w:fldChar w:fldCharType="end"/>
      </w:r>
    </w:p>
    <w:p w14:paraId="521A31E1" w14:textId="77777777" w:rsidR="00F22D97" w:rsidRPr="00E13275" w:rsidRDefault="00F22D97" w:rsidP="00357AB1">
      <w:pPr>
        <w:numPr>
          <w:ilvl w:val="0"/>
          <w:numId w:val="57"/>
        </w:numPr>
        <w:spacing w:line="360" w:lineRule="auto"/>
        <w:ind w:left="0" w:firstLine="709"/>
        <w:jc w:val="both"/>
        <w:rPr>
          <w:sz w:val="28"/>
          <w:szCs w:val="28"/>
        </w:rPr>
      </w:pPr>
      <w:r w:rsidRPr="00E13275">
        <w:rPr>
          <w:sz w:val="28"/>
          <w:szCs w:val="28"/>
        </w:rPr>
        <w:t>Откройте окно терминала.</w:t>
      </w:r>
    </w:p>
    <w:p w14:paraId="51F8573C" w14:textId="77777777" w:rsidR="00F22D97" w:rsidRPr="00E13275" w:rsidRDefault="00F22D97" w:rsidP="00357AB1">
      <w:pPr>
        <w:numPr>
          <w:ilvl w:val="0"/>
          <w:numId w:val="57"/>
        </w:numPr>
        <w:spacing w:line="360" w:lineRule="auto"/>
        <w:ind w:left="0" w:firstLine="709"/>
        <w:jc w:val="both"/>
        <w:rPr>
          <w:sz w:val="28"/>
          <w:szCs w:val="28"/>
          <w:lang w:val="ru-RU"/>
        </w:rPr>
      </w:pPr>
      <w:r w:rsidRPr="00E13275">
        <w:rPr>
          <w:sz w:val="28"/>
          <w:szCs w:val="28"/>
          <w:lang w:val="ru-RU"/>
        </w:rPr>
        <w:t xml:space="preserve"> Воспроизведите данный трафик с помощью команды:</w:t>
      </w:r>
    </w:p>
    <w:p w14:paraId="3F37721D" w14:textId="77777777" w:rsidR="00F22D97" w:rsidRPr="00E13275" w:rsidRDefault="00F22D97" w:rsidP="00F22D97">
      <w:pPr>
        <w:spacing w:line="360" w:lineRule="auto"/>
        <w:ind w:firstLine="709"/>
        <w:jc w:val="both"/>
        <w:rPr>
          <w:b/>
          <w:i/>
          <w:sz w:val="24"/>
          <w:szCs w:val="28"/>
        </w:rPr>
      </w:pPr>
      <w:r w:rsidRPr="00E13275">
        <w:rPr>
          <w:b/>
          <w:i/>
          <w:sz w:val="24"/>
          <w:szCs w:val="28"/>
        </w:rPr>
        <w:t>tcpreplay --intf1=ens192 lb2.pcap</w:t>
      </w:r>
    </w:p>
    <w:p w14:paraId="4D2189CB" w14:textId="77777777" w:rsidR="00F22D97" w:rsidRPr="00E13275" w:rsidRDefault="00F22D97" w:rsidP="00357AB1">
      <w:pPr>
        <w:numPr>
          <w:ilvl w:val="0"/>
          <w:numId w:val="57"/>
        </w:numPr>
        <w:shd w:val="clear" w:color="auto" w:fill="FFFFFF"/>
        <w:spacing w:line="360" w:lineRule="auto"/>
        <w:ind w:left="0" w:firstLine="709"/>
        <w:contextualSpacing/>
        <w:jc w:val="both"/>
        <w:rPr>
          <w:color w:val="000000" w:themeColor="text1"/>
          <w:sz w:val="28"/>
          <w:szCs w:val="28"/>
          <w:lang w:val="ru-RU"/>
        </w:rPr>
      </w:pPr>
      <w:r w:rsidRPr="00E13275">
        <w:rPr>
          <w:color w:val="000000" w:themeColor="text1"/>
          <w:sz w:val="28"/>
          <w:szCs w:val="28"/>
          <w:lang w:val="ru-RU"/>
        </w:rPr>
        <w:t xml:space="preserve">Откройте браузер и введите </w:t>
      </w:r>
      <w:r w:rsidRPr="00E13275">
        <w:rPr>
          <w:color w:val="000000" w:themeColor="text1"/>
          <w:sz w:val="28"/>
          <w:szCs w:val="28"/>
        </w:rPr>
        <w:t>IP</w:t>
      </w:r>
      <w:r w:rsidRPr="00E13275">
        <w:rPr>
          <w:color w:val="000000" w:themeColor="text1"/>
          <w:sz w:val="28"/>
          <w:szCs w:val="28"/>
          <w:lang w:val="ru-RU"/>
        </w:rPr>
        <w:t xml:space="preserve">-адрес вашего сервера </w:t>
      </w:r>
      <w:r w:rsidRPr="00E13275">
        <w:rPr>
          <w:color w:val="000000" w:themeColor="text1"/>
          <w:sz w:val="28"/>
          <w:szCs w:val="28"/>
        </w:rPr>
        <w:t>Kibana</w:t>
      </w:r>
      <w:r w:rsidRPr="00E13275">
        <w:rPr>
          <w:color w:val="000000" w:themeColor="text1"/>
          <w:sz w:val="28"/>
          <w:szCs w:val="28"/>
          <w:lang w:val="ru-RU"/>
        </w:rPr>
        <w:t xml:space="preserve"> плюс: 5601</w:t>
      </w:r>
    </w:p>
    <w:p w14:paraId="1AB0009F" w14:textId="77777777" w:rsidR="00F22D97" w:rsidRPr="00E13275" w:rsidRDefault="00F22D97" w:rsidP="00357AB1">
      <w:pPr>
        <w:numPr>
          <w:ilvl w:val="0"/>
          <w:numId w:val="57"/>
        </w:numPr>
        <w:spacing w:line="360" w:lineRule="auto"/>
        <w:ind w:left="0" w:firstLine="709"/>
        <w:jc w:val="both"/>
        <w:rPr>
          <w:sz w:val="28"/>
          <w:szCs w:val="28"/>
          <w:lang w:val="ru-RU"/>
        </w:rPr>
      </w:pPr>
      <w:r w:rsidRPr="00E13275">
        <w:rPr>
          <w:color w:val="000000" w:themeColor="text1"/>
          <w:sz w:val="28"/>
          <w:szCs w:val="28"/>
          <w:lang w:val="ru-RU"/>
        </w:rPr>
        <w:t>В разделе «</w:t>
      </w:r>
      <w:r w:rsidRPr="00E13275">
        <w:rPr>
          <w:color w:val="000000" w:themeColor="text1"/>
          <w:sz w:val="28"/>
          <w:szCs w:val="28"/>
        </w:rPr>
        <w:t>Analytics</w:t>
      </w:r>
      <w:r w:rsidRPr="00E13275">
        <w:rPr>
          <w:color w:val="000000" w:themeColor="text1"/>
          <w:sz w:val="28"/>
          <w:szCs w:val="28"/>
          <w:lang w:val="ru-RU"/>
        </w:rPr>
        <w:t>» выберите вкладку «</w:t>
      </w:r>
      <w:r w:rsidRPr="00E13275">
        <w:rPr>
          <w:color w:val="000000" w:themeColor="text1"/>
          <w:sz w:val="28"/>
          <w:szCs w:val="28"/>
        </w:rPr>
        <w:t>Discover</w:t>
      </w:r>
      <w:r w:rsidRPr="00E13275">
        <w:rPr>
          <w:color w:val="000000" w:themeColor="text1"/>
          <w:sz w:val="28"/>
          <w:szCs w:val="28"/>
          <w:lang w:val="ru-RU"/>
        </w:rPr>
        <w:t>»</w:t>
      </w:r>
    </w:p>
    <w:p w14:paraId="6D149F5D" w14:textId="77777777" w:rsidR="00F22D97" w:rsidRPr="00E13275" w:rsidRDefault="00F22D97" w:rsidP="00F22D97">
      <w:pPr>
        <w:spacing w:line="360" w:lineRule="auto"/>
        <w:ind w:firstLine="709"/>
        <w:contextualSpacing/>
        <w:jc w:val="both"/>
        <w:rPr>
          <w:color w:val="000000" w:themeColor="text1"/>
          <w:sz w:val="28"/>
          <w:szCs w:val="28"/>
          <w:lang w:val="ru-RU"/>
        </w:rPr>
      </w:pPr>
    </w:p>
    <w:p w14:paraId="4B329730" w14:textId="77777777" w:rsidR="008A30F0" w:rsidRPr="00E13275" w:rsidRDefault="00F22D97" w:rsidP="00F22D97">
      <w:pPr>
        <w:spacing w:line="360" w:lineRule="auto"/>
        <w:jc w:val="center"/>
        <w:rPr>
          <w:color w:val="000000" w:themeColor="text1"/>
          <w:sz w:val="28"/>
          <w:szCs w:val="28"/>
        </w:rPr>
      </w:pPr>
      <w:r w:rsidRPr="00E13275">
        <w:rPr>
          <w:noProof/>
          <w:color w:val="000000" w:themeColor="text1"/>
          <w:sz w:val="28"/>
          <w:szCs w:val="28"/>
          <w:lang w:val="ru-RU"/>
        </w:rPr>
        <w:drawing>
          <wp:inline distT="0" distB="0" distL="0" distR="0" wp14:anchorId="209A8132" wp14:editId="625B226B">
            <wp:extent cx="1599798" cy="1992730"/>
            <wp:effectExtent l="76200" t="76200" r="133985" b="1409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06802" cy="20014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DEF58F" w14:textId="77777777" w:rsidR="008A30F0" w:rsidRPr="00E13275" w:rsidRDefault="00357AB1" w:rsidP="00F22D97">
      <w:pPr>
        <w:spacing w:line="360" w:lineRule="auto"/>
        <w:jc w:val="center"/>
        <w:rPr>
          <w:color w:val="000000" w:themeColor="text1"/>
          <w:sz w:val="24"/>
          <w:szCs w:val="28"/>
        </w:rPr>
      </w:pPr>
      <w:r w:rsidRPr="00E13275">
        <w:rPr>
          <w:color w:val="000000" w:themeColor="text1"/>
          <w:sz w:val="24"/>
          <w:szCs w:val="28"/>
        </w:rPr>
        <w:t>Рисунок 2 – Раздел «Analytics»</w:t>
      </w:r>
    </w:p>
    <w:p w14:paraId="7A7F6914" w14:textId="77777777" w:rsidR="00F22D97" w:rsidRPr="00E13275" w:rsidRDefault="00F22D97" w:rsidP="00F22D97">
      <w:pPr>
        <w:spacing w:line="360" w:lineRule="auto"/>
        <w:ind w:firstLine="709"/>
        <w:contextualSpacing/>
        <w:jc w:val="both"/>
        <w:rPr>
          <w:color w:val="000000" w:themeColor="text1"/>
          <w:sz w:val="28"/>
          <w:szCs w:val="28"/>
        </w:rPr>
      </w:pPr>
    </w:p>
    <w:p w14:paraId="04EF2778" w14:textId="77777777" w:rsidR="00F22D97" w:rsidRPr="00E13275" w:rsidRDefault="00F22D97" w:rsidP="00357AB1">
      <w:pPr>
        <w:numPr>
          <w:ilvl w:val="0"/>
          <w:numId w:val="57"/>
        </w:numPr>
        <w:spacing w:line="360" w:lineRule="auto"/>
        <w:ind w:left="0" w:firstLine="709"/>
        <w:contextualSpacing/>
        <w:jc w:val="both"/>
        <w:rPr>
          <w:color w:val="000000" w:themeColor="text1"/>
          <w:sz w:val="28"/>
          <w:szCs w:val="28"/>
          <w:lang w:val="ru-RU"/>
        </w:rPr>
      </w:pPr>
      <w:r w:rsidRPr="00E13275">
        <w:rPr>
          <w:color w:val="000000" w:themeColor="text1"/>
          <w:sz w:val="28"/>
          <w:szCs w:val="28"/>
          <w:lang w:val="ru-RU"/>
        </w:rPr>
        <w:lastRenderedPageBreak/>
        <w:t xml:space="preserve"> Далее верхнем правом углу страницы выберите нужный промежуток времени</w:t>
      </w:r>
    </w:p>
    <w:p w14:paraId="65C9DC2A" w14:textId="77777777" w:rsidR="00F22D97" w:rsidRPr="00E13275" w:rsidRDefault="00F22D97" w:rsidP="00F22D97">
      <w:pPr>
        <w:spacing w:line="360" w:lineRule="auto"/>
        <w:ind w:firstLine="709"/>
        <w:contextualSpacing/>
        <w:jc w:val="both"/>
        <w:rPr>
          <w:color w:val="000000" w:themeColor="text1"/>
          <w:sz w:val="28"/>
          <w:szCs w:val="28"/>
          <w:lang w:val="ru-RU"/>
        </w:rPr>
      </w:pPr>
    </w:p>
    <w:p w14:paraId="0C103298" w14:textId="77777777" w:rsidR="00F22D97" w:rsidRPr="00E13275" w:rsidRDefault="00F22D97" w:rsidP="00F22D97">
      <w:pPr>
        <w:spacing w:line="360" w:lineRule="auto"/>
        <w:jc w:val="center"/>
        <w:rPr>
          <w:color w:val="000000" w:themeColor="text1"/>
          <w:sz w:val="28"/>
          <w:szCs w:val="28"/>
        </w:rPr>
      </w:pPr>
      <w:r w:rsidRPr="00E13275">
        <w:rPr>
          <w:noProof/>
          <w:color w:val="000000" w:themeColor="text1"/>
          <w:sz w:val="28"/>
          <w:szCs w:val="28"/>
          <w:lang w:val="ru-RU"/>
        </w:rPr>
        <w:drawing>
          <wp:inline distT="0" distB="0" distL="0" distR="0" wp14:anchorId="5D44591B" wp14:editId="221B52C7">
            <wp:extent cx="2771140" cy="2837987"/>
            <wp:effectExtent l="76200" t="76200" r="124460" b="133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512"/>
                    <a:stretch/>
                  </pic:blipFill>
                  <pic:spPr bwMode="auto">
                    <a:xfrm>
                      <a:off x="0" y="0"/>
                      <a:ext cx="2793024" cy="2860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71A3F1" w14:textId="77777777" w:rsidR="008A30F0" w:rsidRPr="00E13275" w:rsidRDefault="00357AB1" w:rsidP="00F22D97">
      <w:pPr>
        <w:spacing w:line="360" w:lineRule="auto"/>
        <w:jc w:val="center"/>
        <w:rPr>
          <w:color w:val="000000" w:themeColor="text1"/>
          <w:sz w:val="28"/>
          <w:szCs w:val="28"/>
        </w:rPr>
      </w:pPr>
      <w:r w:rsidRPr="00E13275">
        <w:rPr>
          <w:color w:val="000000" w:themeColor="text1"/>
          <w:sz w:val="24"/>
          <w:szCs w:val="28"/>
        </w:rPr>
        <w:t>Рисунок 3 – Выбор промежутка времени</w:t>
      </w:r>
    </w:p>
    <w:p w14:paraId="76AB53A0" w14:textId="77777777" w:rsidR="00F22D97" w:rsidRPr="00E13275" w:rsidRDefault="00F22D97" w:rsidP="00F22D97">
      <w:pPr>
        <w:spacing w:line="360" w:lineRule="auto"/>
        <w:ind w:firstLine="709"/>
        <w:contextualSpacing/>
        <w:jc w:val="both"/>
        <w:rPr>
          <w:color w:val="000000" w:themeColor="text1"/>
          <w:sz w:val="28"/>
          <w:szCs w:val="28"/>
        </w:rPr>
      </w:pPr>
    </w:p>
    <w:p w14:paraId="25B423BA" w14:textId="77777777" w:rsidR="008A30F0" w:rsidRPr="00E13275" w:rsidRDefault="00F22D97" w:rsidP="00357AB1">
      <w:pPr>
        <w:numPr>
          <w:ilvl w:val="0"/>
          <w:numId w:val="57"/>
        </w:numPr>
        <w:spacing w:line="360" w:lineRule="auto"/>
        <w:ind w:left="0" w:firstLine="709"/>
        <w:contextualSpacing/>
        <w:jc w:val="both"/>
        <w:rPr>
          <w:color w:val="000000" w:themeColor="text1"/>
          <w:sz w:val="28"/>
          <w:szCs w:val="28"/>
        </w:rPr>
      </w:pPr>
      <w:r w:rsidRPr="00E13275">
        <w:rPr>
          <w:color w:val="000000" w:themeColor="text1"/>
          <w:sz w:val="28"/>
          <w:szCs w:val="28"/>
        </w:rPr>
        <w:t>Убедитесь в появление логов</w:t>
      </w:r>
    </w:p>
    <w:p w14:paraId="0ACB6121" w14:textId="77777777" w:rsidR="008A30F0" w:rsidRPr="00E13275" w:rsidRDefault="00F22D97" w:rsidP="00F22D97">
      <w:pPr>
        <w:spacing w:line="360" w:lineRule="auto"/>
        <w:jc w:val="center"/>
        <w:rPr>
          <w:color w:val="000000" w:themeColor="text1"/>
          <w:sz w:val="28"/>
          <w:szCs w:val="28"/>
        </w:rPr>
      </w:pPr>
      <w:r w:rsidRPr="00E13275">
        <w:rPr>
          <w:noProof/>
          <w:color w:val="000000" w:themeColor="text1"/>
          <w:sz w:val="28"/>
          <w:szCs w:val="28"/>
          <w:lang w:val="ru-RU"/>
        </w:rPr>
        <w:drawing>
          <wp:inline distT="0" distB="0" distL="0" distR="0" wp14:anchorId="0D435A56" wp14:editId="6BED5800">
            <wp:extent cx="5600572" cy="2590800"/>
            <wp:effectExtent l="76200" t="76200" r="133985" b="133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3822" cy="2596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9D833" w14:textId="77777777" w:rsidR="008A30F0" w:rsidRPr="00E13275" w:rsidRDefault="00357AB1" w:rsidP="00F22D97">
      <w:pPr>
        <w:spacing w:line="360" w:lineRule="auto"/>
        <w:jc w:val="center"/>
        <w:rPr>
          <w:color w:val="000000" w:themeColor="text1"/>
          <w:sz w:val="24"/>
          <w:szCs w:val="28"/>
        </w:rPr>
      </w:pPr>
      <w:r w:rsidRPr="00E13275">
        <w:rPr>
          <w:color w:val="000000" w:themeColor="text1"/>
          <w:sz w:val="24"/>
          <w:szCs w:val="28"/>
        </w:rPr>
        <w:t>Рисунок 4 - Логи</w:t>
      </w:r>
    </w:p>
    <w:p w14:paraId="0CC7F2A0" w14:textId="77777777" w:rsidR="00F22D97" w:rsidRPr="00E13275" w:rsidRDefault="00F22D97" w:rsidP="00357AB1">
      <w:pPr>
        <w:numPr>
          <w:ilvl w:val="0"/>
          <w:numId w:val="57"/>
        </w:numPr>
        <w:spacing w:line="360" w:lineRule="auto"/>
        <w:ind w:left="0" w:firstLine="709"/>
        <w:jc w:val="both"/>
        <w:rPr>
          <w:sz w:val="28"/>
          <w:szCs w:val="28"/>
        </w:rPr>
      </w:pPr>
      <w:r w:rsidRPr="00E13275">
        <w:rPr>
          <w:color w:val="000000" w:themeColor="text1"/>
          <w:sz w:val="28"/>
          <w:szCs w:val="28"/>
        </w:rPr>
        <w:t xml:space="preserve"> В разделе «Analytics» выберите вкладку «Visualize Library»</w:t>
      </w:r>
    </w:p>
    <w:p w14:paraId="6DB38C49" w14:textId="77777777" w:rsidR="00F22D97" w:rsidRPr="00E13275" w:rsidRDefault="00F22D97" w:rsidP="00357AB1">
      <w:pPr>
        <w:numPr>
          <w:ilvl w:val="0"/>
          <w:numId w:val="57"/>
        </w:numPr>
        <w:spacing w:line="360" w:lineRule="auto"/>
        <w:ind w:left="0" w:firstLine="709"/>
        <w:contextualSpacing/>
        <w:jc w:val="both"/>
        <w:rPr>
          <w:color w:val="000000" w:themeColor="text1"/>
          <w:sz w:val="28"/>
          <w:szCs w:val="28"/>
        </w:rPr>
      </w:pPr>
      <w:r w:rsidRPr="00E13275">
        <w:rPr>
          <w:color w:val="000000" w:themeColor="text1"/>
          <w:sz w:val="28"/>
          <w:szCs w:val="28"/>
        </w:rPr>
        <w:t>Нажмите на «Create Visualization»</w:t>
      </w:r>
    </w:p>
    <w:p w14:paraId="1C19B426" w14:textId="77777777" w:rsidR="00F22D97" w:rsidRPr="00E13275" w:rsidRDefault="00F22D97" w:rsidP="00F22D97">
      <w:pPr>
        <w:spacing w:line="360" w:lineRule="auto"/>
        <w:ind w:firstLine="709"/>
        <w:contextualSpacing/>
        <w:jc w:val="both"/>
        <w:rPr>
          <w:color w:val="000000" w:themeColor="text1"/>
          <w:sz w:val="28"/>
          <w:szCs w:val="28"/>
        </w:rPr>
      </w:pPr>
    </w:p>
    <w:p w14:paraId="2120D160" w14:textId="77777777" w:rsidR="008A30F0" w:rsidRPr="00E13275" w:rsidRDefault="00F22D97" w:rsidP="00F22D97">
      <w:pPr>
        <w:spacing w:line="360" w:lineRule="auto"/>
        <w:rPr>
          <w:color w:val="000000" w:themeColor="text1"/>
          <w:sz w:val="28"/>
          <w:szCs w:val="28"/>
        </w:rPr>
      </w:pPr>
      <w:r w:rsidRPr="00E13275">
        <w:rPr>
          <w:noProof/>
          <w:color w:val="000000" w:themeColor="text1"/>
          <w:sz w:val="28"/>
          <w:szCs w:val="28"/>
          <w:lang w:val="ru-RU"/>
        </w:rPr>
        <w:lastRenderedPageBreak/>
        <w:drawing>
          <wp:inline distT="0" distB="0" distL="0" distR="0" wp14:anchorId="0B55F223" wp14:editId="7B36DF2F">
            <wp:extent cx="5652710" cy="424180"/>
            <wp:effectExtent l="76200" t="76200" r="139065" b="128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2710" cy="424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0D12DD" w14:textId="77777777" w:rsidR="00F22D97" w:rsidRPr="00E13275" w:rsidRDefault="00F22D97" w:rsidP="00F22D97">
      <w:pPr>
        <w:spacing w:line="360" w:lineRule="auto"/>
        <w:jc w:val="center"/>
        <w:rPr>
          <w:sz w:val="24"/>
          <w:szCs w:val="28"/>
        </w:rPr>
      </w:pPr>
      <w:r w:rsidRPr="00E13275">
        <w:rPr>
          <w:color w:val="000000" w:themeColor="text1"/>
          <w:szCs w:val="28"/>
        </w:rPr>
        <w:t>Рисунок 5 -</w:t>
      </w:r>
      <w:r w:rsidRPr="00E13275">
        <w:rPr>
          <w:color w:val="000000" w:themeColor="text1"/>
          <w:sz w:val="24"/>
          <w:szCs w:val="28"/>
        </w:rPr>
        <w:t xml:space="preserve"> Вкладка «Visualize Library»</w:t>
      </w:r>
    </w:p>
    <w:p w14:paraId="27996A99" w14:textId="77777777" w:rsidR="00F22D97" w:rsidRPr="00E13275" w:rsidRDefault="00F22D97" w:rsidP="00F22D97">
      <w:pPr>
        <w:spacing w:line="360" w:lineRule="auto"/>
        <w:ind w:firstLine="709"/>
        <w:contextualSpacing/>
        <w:jc w:val="center"/>
        <w:rPr>
          <w:color w:val="000000" w:themeColor="text1"/>
          <w:sz w:val="24"/>
          <w:szCs w:val="28"/>
        </w:rPr>
      </w:pPr>
    </w:p>
    <w:p w14:paraId="439B3FE8" w14:textId="77777777" w:rsidR="00F22D97" w:rsidRPr="00E13275" w:rsidRDefault="00F22D97" w:rsidP="00357AB1">
      <w:pPr>
        <w:numPr>
          <w:ilvl w:val="0"/>
          <w:numId w:val="57"/>
        </w:numPr>
        <w:spacing w:line="360" w:lineRule="auto"/>
        <w:ind w:left="0" w:firstLine="709"/>
        <w:contextualSpacing/>
        <w:jc w:val="both"/>
        <w:rPr>
          <w:color w:val="000000" w:themeColor="text1"/>
          <w:sz w:val="28"/>
          <w:szCs w:val="28"/>
        </w:rPr>
      </w:pPr>
      <w:r w:rsidRPr="00E13275">
        <w:rPr>
          <w:color w:val="000000" w:themeColor="text1"/>
          <w:sz w:val="28"/>
          <w:szCs w:val="28"/>
        </w:rPr>
        <w:t xml:space="preserve"> Далее выберете «lens»</w:t>
      </w:r>
    </w:p>
    <w:p w14:paraId="35EF8D56" w14:textId="77777777" w:rsidR="00F22D97" w:rsidRPr="00E13275" w:rsidRDefault="00F22D97" w:rsidP="00F22D97">
      <w:pPr>
        <w:spacing w:line="360" w:lineRule="auto"/>
        <w:ind w:left="709"/>
        <w:contextualSpacing/>
        <w:jc w:val="both"/>
        <w:rPr>
          <w:color w:val="000000" w:themeColor="text1"/>
          <w:sz w:val="28"/>
          <w:szCs w:val="28"/>
        </w:rPr>
      </w:pPr>
    </w:p>
    <w:p w14:paraId="420DDEDB" w14:textId="77777777" w:rsidR="00F22D97" w:rsidRPr="00E13275" w:rsidRDefault="00F22D97" w:rsidP="00F22D97">
      <w:pPr>
        <w:spacing w:line="360" w:lineRule="auto"/>
        <w:jc w:val="center"/>
        <w:rPr>
          <w:color w:val="000000" w:themeColor="text1"/>
          <w:sz w:val="28"/>
          <w:szCs w:val="28"/>
        </w:rPr>
      </w:pPr>
      <w:r w:rsidRPr="00E13275">
        <w:rPr>
          <w:noProof/>
          <w:color w:val="000000" w:themeColor="text1"/>
          <w:sz w:val="28"/>
          <w:szCs w:val="28"/>
          <w:lang w:val="ru-RU"/>
        </w:rPr>
        <w:drawing>
          <wp:inline distT="0" distB="0" distL="0" distR="0" wp14:anchorId="031D104E" wp14:editId="0D072820">
            <wp:extent cx="5149850" cy="3353596"/>
            <wp:effectExtent l="76200" t="76200" r="127000" b="132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1347" cy="3354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2B3D65" w14:textId="77777777" w:rsidR="008A30F0" w:rsidRPr="00E13275" w:rsidRDefault="00357AB1" w:rsidP="00F22D97">
      <w:pPr>
        <w:spacing w:line="360" w:lineRule="auto"/>
        <w:jc w:val="center"/>
        <w:rPr>
          <w:color w:val="000000" w:themeColor="text1"/>
          <w:sz w:val="28"/>
          <w:szCs w:val="28"/>
        </w:rPr>
      </w:pPr>
      <w:r w:rsidRPr="00E13275">
        <w:rPr>
          <w:color w:val="000000" w:themeColor="text1"/>
          <w:sz w:val="24"/>
          <w:szCs w:val="28"/>
        </w:rPr>
        <w:t>Рисунок 6 -</w:t>
      </w:r>
      <w:r w:rsidR="00F22D97" w:rsidRPr="00E13275">
        <w:rPr>
          <w:color w:val="000000" w:themeColor="text1"/>
          <w:sz w:val="24"/>
          <w:szCs w:val="28"/>
        </w:rPr>
        <w:t>Визуализация</w:t>
      </w:r>
    </w:p>
    <w:p w14:paraId="7ADF0A41" w14:textId="77777777" w:rsidR="00F22D97" w:rsidRPr="00E13275" w:rsidRDefault="00F22D97" w:rsidP="00F22D97">
      <w:pPr>
        <w:spacing w:line="360" w:lineRule="auto"/>
        <w:ind w:firstLine="709"/>
        <w:contextualSpacing/>
        <w:jc w:val="both"/>
        <w:rPr>
          <w:color w:val="000000" w:themeColor="text1"/>
          <w:sz w:val="28"/>
          <w:szCs w:val="28"/>
        </w:rPr>
      </w:pPr>
    </w:p>
    <w:p w14:paraId="59995327" w14:textId="77777777" w:rsidR="00F22D97" w:rsidRPr="00E13275" w:rsidRDefault="00F22D97" w:rsidP="00357AB1">
      <w:pPr>
        <w:numPr>
          <w:ilvl w:val="0"/>
          <w:numId w:val="57"/>
        </w:numPr>
        <w:spacing w:line="360" w:lineRule="auto"/>
        <w:ind w:left="0" w:firstLine="709"/>
        <w:contextualSpacing/>
        <w:jc w:val="both"/>
        <w:rPr>
          <w:color w:val="000000" w:themeColor="text1"/>
          <w:sz w:val="28"/>
          <w:szCs w:val="28"/>
        </w:rPr>
      </w:pPr>
      <w:r w:rsidRPr="00E13275">
        <w:rPr>
          <w:color w:val="000000" w:themeColor="text1"/>
          <w:sz w:val="28"/>
          <w:szCs w:val="28"/>
        </w:rPr>
        <w:t xml:space="preserve"> Выберите тип визуализации «Table»</w:t>
      </w:r>
    </w:p>
    <w:p w14:paraId="6A17DC9A" w14:textId="77777777" w:rsidR="00F22D97" w:rsidRPr="00E13275" w:rsidRDefault="00F22D97" w:rsidP="00F22D97">
      <w:pPr>
        <w:spacing w:line="360" w:lineRule="auto"/>
        <w:ind w:firstLine="709"/>
        <w:contextualSpacing/>
        <w:jc w:val="both"/>
        <w:rPr>
          <w:color w:val="000000" w:themeColor="text1"/>
          <w:sz w:val="28"/>
          <w:szCs w:val="28"/>
        </w:rPr>
      </w:pPr>
    </w:p>
    <w:p w14:paraId="3076ED31" w14:textId="77777777" w:rsidR="008A30F0" w:rsidRPr="00E13275" w:rsidRDefault="00F22D97" w:rsidP="00F22D97">
      <w:pPr>
        <w:spacing w:line="360" w:lineRule="auto"/>
        <w:jc w:val="center"/>
        <w:rPr>
          <w:color w:val="000000" w:themeColor="text1"/>
          <w:sz w:val="28"/>
          <w:szCs w:val="28"/>
        </w:rPr>
      </w:pPr>
      <w:r w:rsidRPr="00E13275">
        <w:rPr>
          <w:noProof/>
          <w:color w:val="000000" w:themeColor="text1"/>
          <w:sz w:val="28"/>
          <w:szCs w:val="28"/>
          <w:lang w:val="ru-RU"/>
        </w:rPr>
        <w:lastRenderedPageBreak/>
        <w:drawing>
          <wp:inline distT="0" distB="0" distL="0" distR="0" wp14:anchorId="669B1869" wp14:editId="67045B3C">
            <wp:extent cx="3970655" cy="2870384"/>
            <wp:effectExtent l="76200" t="76200" r="125095" b="139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82987" cy="2879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64432" w14:textId="77777777" w:rsidR="00F22D97" w:rsidRPr="00E13275" w:rsidRDefault="00F22D97" w:rsidP="00F22D97">
      <w:pPr>
        <w:spacing w:line="360" w:lineRule="auto"/>
        <w:ind w:firstLine="709"/>
        <w:contextualSpacing/>
        <w:jc w:val="center"/>
        <w:rPr>
          <w:color w:val="000000" w:themeColor="text1"/>
          <w:sz w:val="24"/>
          <w:szCs w:val="28"/>
        </w:rPr>
      </w:pPr>
      <w:r w:rsidRPr="00E13275">
        <w:rPr>
          <w:color w:val="000000" w:themeColor="text1"/>
          <w:sz w:val="24"/>
          <w:szCs w:val="28"/>
        </w:rPr>
        <w:t>Рисунок 7- Тип визуализации</w:t>
      </w:r>
    </w:p>
    <w:p w14:paraId="1D231260" w14:textId="77777777" w:rsidR="00F22D97" w:rsidRPr="00E13275" w:rsidRDefault="00F22D97" w:rsidP="00F22D97">
      <w:pPr>
        <w:spacing w:line="360" w:lineRule="auto"/>
        <w:ind w:firstLine="709"/>
        <w:contextualSpacing/>
        <w:jc w:val="both"/>
        <w:rPr>
          <w:color w:val="000000" w:themeColor="text1"/>
          <w:sz w:val="28"/>
          <w:szCs w:val="28"/>
        </w:rPr>
      </w:pPr>
    </w:p>
    <w:p w14:paraId="6584A90A" w14:textId="77777777" w:rsidR="00F22D97" w:rsidRPr="00E13275" w:rsidRDefault="00F22D97" w:rsidP="00357AB1">
      <w:pPr>
        <w:numPr>
          <w:ilvl w:val="0"/>
          <w:numId w:val="57"/>
        </w:numPr>
        <w:spacing w:line="360" w:lineRule="auto"/>
        <w:ind w:left="0" w:firstLine="709"/>
        <w:contextualSpacing/>
        <w:jc w:val="both"/>
        <w:rPr>
          <w:color w:val="000000" w:themeColor="text1"/>
          <w:sz w:val="28"/>
          <w:szCs w:val="28"/>
          <w:lang w:val="ru-RU"/>
        </w:rPr>
      </w:pPr>
      <w:r w:rsidRPr="00E13275">
        <w:rPr>
          <w:color w:val="000000" w:themeColor="text1"/>
          <w:sz w:val="28"/>
          <w:szCs w:val="28"/>
          <w:lang w:val="ru-RU"/>
        </w:rPr>
        <w:t xml:space="preserve"> Настройте визуализацию. Для этого перетащите поля «</w:t>
      </w:r>
      <w:r w:rsidRPr="00E13275">
        <w:rPr>
          <w:color w:val="000000" w:themeColor="text1"/>
          <w:sz w:val="28"/>
          <w:szCs w:val="28"/>
        </w:rPr>
        <w:t>source</w:t>
      </w:r>
      <w:r w:rsidRPr="00E13275">
        <w:rPr>
          <w:color w:val="000000" w:themeColor="text1"/>
          <w:sz w:val="28"/>
          <w:szCs w:val="28"/>
          <w:lang w:val="ru-RU"/>
        </w:rPr>
        <w:t>.</w:t>
      </w:r>
      <w:r w:rsidRPr="00E13275">
        <w:rPr>
          <w:color w:val="000000" w:themeColor="text1"/>
          <w:sz w:val="28"/>
          <w:szCs w:val="28"/>
        </w:rPr>
        <w:t>ip</w:t>
      </w:r>
      <w:r w:rsidRPr="00E13275">
        <w:rPr>
          <w:color w:val="000000" w:themeColor="text1"/>
          <w:sz w:val="28"/>
          <w:szCs w:val="28"/>
          <w:lang w:val="ru-RU"/>
        </w:rPr>
        <w:t>» и «</w:t>
      </w:r>
      <w:r w:rsidRPr="00E13275">
        <w:rPr>
          <w:color w:val="000000" w:themeColor="text1"/>
          <w:sz w:val="28"/>
          <w:szCs w:val="28"/>
        </w:rPr>
        <w:t>source</w:t>
      </w:r>
      <w:r w:rsidRPr="00E13275">
        <w:rPr>
          <w:color w:val="000000" w:themeColor="text1"/>
          <w:sz w:val="28"/>
          <w:szCs w:val="28"/>
          <w:lang w:val="ru-RU"/>
        </w:rPr>
        <w:t>.</w:t>
      </w:r>
      <w:r w:rsidRPr="00E13275">
        <w:rPr>
          <w:color w:val="000000" w:themeColor="text1"/>
          <w:sz w:val="28"/>
          <w:szCs w:val="28"/>
        </w:rPr>
        <w:t>geo</w:t>
      </w:r>
      <w:r w:rsidRPr="00E13275">
        <w:rPr>
          <w:color w:val="000000" w:themeColor="text1"/>
          <w:sz w:val="28"/>
          <w:szCs w:val="28"/>
          <w:lang w:val="ru-RU"/>
        </w:rPr>
        <w:t>.</w:t>
      </w:r>
      <w:r w:rsidRPr="00E13275">
        <w:rPr>
          <w:color w:val="000000" w:themeColor="text1"/>
          <w:sz w:val="28"/>
          <w:szCs w:val="28"/>
        </w:rPr>
        <w:t>country</w:t>
      </w:r>
      <w:r w:rsidRPr="00E13275">
        <w:rPr>
          <w:color w:val="000000" w:themeColor="text1"/>
          <w:sz w:val="28"/>
          <w:szCs w:val="28"/>
          <w:lang w:val="ru-RU"/>
        </w:rPr>
        <w:t>_</w:t>
      </w:r>
      <w:r w:rsidRPr="00E13275">
        <w:rPr>
          <w:color w:val="000000" w:themeColor="text1"/>
          <w:sz w:val="28"/>
          <w:szCs w:val="28"/>
        </w:rPr>
        <w:t>name</w:t>
      </w:r>
      <w:r w:rsidRPr="00E13275">
        <w:rPr>
          <w:color w:val="000000" w:themeColor="text1"/>
          <w:sz w:val="28"/>
          <w:szCs w:val="28"/>
          <w:lang w:val="ru-RU"/>
        </w:rPr>
        <w:t>» в центр страницы.</w:t>
      </w:r>
    </w:p>
    <w:p w14:paraId="2D55DF5E" w14:textId="77777777" w:rsidR="00F22D97" w:rsidRPr="00E13275" w:rsidRDefault="00F22D97" w:rsidP="00F22D97">
      <w:pPr>
        <w:spacing w:line="360" w:lineRule="auto"/>
        <w:ind w:firstLine="709"/>
        <w:contextualSpacing/>
        <w:jc w:val="both"/>
        <w:rPr>
          <w:color w:val="000000" w:themeColor="text1"/>
          <w:sz w:val="28"/>
          <w:szCs w:val="28"/>
          <w:lang w:val="ru-RU"/>
        </w:rPr>
      </w:pPr>
    </w:p>
    <w:p w14:paraId="5266E0DB" w14:textId="77777777" w:rsidR="008A30F0" w:rsidRPr="00E13275" w:rsidRDefault="00F22D97" w:rsidP="00F22D97">
      <w:pPr>
        <w:spacing w:line="360" w:lineRule="auto"/>
        <w:jc w:val="center"/>
        <w:rPr>
          <w:color w:val="000000" w:themeColor="text1"/>
          <w:sz w:val="28"/>
          <w:szCs w:val="28"/>
        </w:rPr>
      </w:pPr>
      <w:r w:rsidRPr="00E13275">
        <w:rPr>
          <w:noProof/>
          <w:color w:val="000000" w:themeColor="text1"/>
          <w:sz w:val="28"/>
          <w:szCs w:val="28"/>
          <w:lang w:val="ru-RU"/>
        </w:rPr>
        <w:drawing>
          <wp:inline distT="0" distB="0" distL="0" distR="0" wp14:anchorId="2D2CFB51" wp14:editId="31B22932">
            <wp:extent cx="5467350" cy="1932713"/>
            <wp:effectExtent l="76200" t="76200" r="133350" b="12509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1747" cy="1934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CD04E1" w14:textId="77777777" w:rsidR="008A30F0" w:rsidRPr="00E13275" w:rsidRDefault="00F22D97" w:rsidP="00F22D97">
      <w:pPr>
        <w:spacing w:line="360" w:lineRule="auto"/>
        <w:jc w:val="center"/>
        <w:rPr>
          <w:color w:val="000000" w:themeColor="text1"/>
          <w:sz w:val="24"/>
          <w:szCs w:val="28"/>
        </w:rPr>
      </w:pPr>
      <w:r w:rsidRPr="00E13275">
        <w:rPr>
          <w:color w:val="000000" w:themeColor="text1"/>
          <w:sz w:val="24"/>
          <w:szCs w:val="28"/>
        </w:rPr>
        <w:t>Рисунок 8</w:t>
      </w:r>
      <w:r w:rsidR="00357AB1" w:rsidRPr="00E13275">
        <w:rPr>
          <w:color w:val="000000" w:themeColor="text1"/>
          <w:sz w:val="24"/>
          <w:szCs w:val="28"/>
        </w:rPr>
        <w:t xml:space="preserve"> –</w:t>
      </w:r>
      <w:r w:rsidRPr="00E13275">
        <w:rPr>
          <w:color w:val="000000" w:themeColor="text1"/>
          <w:sz w:val="24"/>
          <w:szCs w:val="28"/>
        </w:rPr>
        <w:t xml:space="preserve"> Настройка визуализации</w:t>
      </w:r>
    </w:p>
    <w:p w14:paraId="074104FB" w14:textId="77777777" w:rsidR="00F22D97" w:rsidRPr="00E13275" w:rsidRDefault="00F22D97" w:rsidP="00F22D97">
      <w:pPr>
        <w:spacing w:line="360" w:lineRule="auto"/>
        <w:ind w:firstLine="709"/>
        <w:contextualSpacing/>
        <w:jc w:val="both"/>
        <w:rPr>
          <w:color w:val="000000" w:themeColor="text1"/>
          <w:sz w:val="28"/>
          <w:szCs w:val="28"/>
        </w:rPr>
      </w:pPr>
    </w:p>
    <w:p w14:paraId="6468D178" w14:textId="77777777" w:rsidR="00F22D97" w:rsidRPr="00E13275" w:rsidRDefault="00F22D97" w:rsidP="00357AB1">
      <w:pPr>
        <w:numPr>
          <w:ilvl w:val="0"/>
          <w:numId w:val="57"/>
        </w:numPr>
        <w:spacing w:line="360" w:lineRule="auto"/>
        <w:ind w:left="0" w:firstLine="709"/>
        <w:contextualSpacing/>
        <w:jc w:val="both"/>
        <w:rPr>
          <w:color w:val="000000" w:themeColor="text1"/>
          <w:sz w:val="28"/>
          <w:szCs w:val="28"/>
          <w:lang w:val="ru-RU"/>
        </w:rPr>
      </w:pPr>
      <w:r w:rsidRPr="00E13275">
        <w:rPr>
          <w:color w:val="000000" w:themeColor="text1"/>
          <w:sz w:val="28"/>
          <w:szCs w:val="28"/>
          <w:lang w:val="ru-RU"/>
        </w:rPr>
        <w:t xml:space="preserve"> Далее сохраните и добавьте визуализацию в панель управления, нажав на кнопку «</w:t>
      </w:r>
      <w:r w:rsidRPr="00E13275">
        <w:rPr>
          <w:color w:val="000000" w:themeColor="text1"/>
          <w:sz w:val="28"/>
          <w:szCs w:val="28"/>
        </w:rPr>
        <w:t>Save</w:t>
      </w:r>
      <w:r w:rsidRPr="00E13275">
        <w:rPr>
          <w:color w:val="000000" w:themeColor="text1"/>
          <w:sz w:val="28"/>
          <w:szCs w:val="28"/>
          <w:lang w:val="ru-RU"/>
        </w:rPr>
        <w:t>».</w:t>
      </w:r>
    </w:p>
    <w:p w14:paraId="2438E2F4" w14:textId="77777777" w:rsidR="008A30F0" w:rsidRPr="00E13275" w:rsidRDefault="008A30F0" w:rsidP="00F22D97">
      <w:pPr>
        <w:spacing w:line="360" w:lineRule="auto"/>
        <w:jc w:val="both"/>
        <w:rPr>
          <w:color w:val="000000" w:themeColor="text1"/>
          <w:sz w:val="28"/>
          <w:szCs w:val="28"/>
          <w:lang w:val="ru-RU"/>
        </w:rPr>
      </w:pPr>
    </w:p>
    <w:p w14:paraId="356775DF" w14:textId="77777777" w:rsidR="00F22D97" w:rsidRPr="00E13275" w:rsidRDefault="00F22D97" w:rsidP="00F22D97">
      <w:pPr>
        <w:spacing w:line="360" w:lineRule="auto"/>
        <w:jc w:val="center"/>
        <w:rPr>
          <w:color w:val="000000" w:themeColor="text1"/>
          <w:sz w:val="28"/>
          <w:szCs w:val="28"/>
        </w:rPr>
      </w:pPr>
      <w:r w:rsidRPr="00E13275">
        <w:rPr>
          <w:noProof/>
          <w:lang w:val="ru-RU"/>
        </w:rPr>
        <w:lastRenderedPageBreak/>
        <w:drawing>
          <wp:inline distT="0" distB="0" distL="0" distR="0" wp14:anchorId="1AE323AE" wp14:editId="16DC8CC0">
            <wp:extent cx="5178425" cy="2807586"/>
            <wp:effectExtent l="76200" t="76200" r="136525" b="12636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2385" cy="28097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21AD93" w14:textId="77777777" w:rsidR="00F22D97" w:rsidRPr="00E13275" w:rsidRDefault="00F22D97" w:rsidP="00F22D97">
      <w:pPr>
        <w:spacing w:line="360" w:lineRule="auto"/>
        <w:jc w:val="center"/>
        <w:rPr>
          <w:color w:val="000000" w:themeColor="text1"/>
          <w:sz w:val="24"/>
          <w:szCs w:val="28"/>
          <w:lang w:val="ru-RU"/>
        </w:rPr>
      </w:pPr>
      <w:r w:rsidRPr="00E13275">
        <w:rPr>
          <w:color w:val="000000" w:themeColor="text1"/>
          <w:sz w:val="24"/>
          <w:szCs w:val="28"/>
          <w:lang w:val="ru-RU"/>
        </w:rPr>
        <w:t xml:space="preserve">Рисунок 9 – Готовый </w:t>
      </w:r>
      <w:r w:rsidRPr="00E13275">
        <w:rPr>
          <w:color w:val="000000" w:themeColor="text1"/>
          <w:sz w:val="24"/>
          <w:szCs w:val="28"/>
        </w:rPr>
        <w:t>dashboard</w:t>
      </w:r>
    </w:p>
    <w:p w14:paraId="700CB7C4" w14:textId="77777777" w:rsidR="008A30F0" w:rsidRPr="00E13275" w:rsidRDefault="00F22D97" w:rsidP="00F22D97">
      <w:pPr>
        <w:rPr>
          <w:color w:val="000000" w:themeColor="text1"/>
          <w:sz w:val="24"/>
          <w:szCs w:val="28"/>
          <w:lang w:val="ru-RU"/>
        </w:rPr>
      </w:pPr>
      <w:r w:rsidRPr="00E13275">
        <w:rPr>
          <w:color w:val="000000" w:themeColor="text1"/>
          <w:sz w:val="24"/>
          <w:szCs w:val="28"/>
          <w:lang w:val="ru-RU"/>
        </w:rPr>
        <w:br w:type="page"/>
      </w:r>
    </w:p>
    <w:p w14:paraId="32F2D277" w14:textId="77777777" w:rsidR="00F22D97" w:rsidRPr="00F22D97" w:rsidRDefault="00F22D97" w:rsidP="00F22D97">
      <w:pPr>
        <w:pStyle w:val="2"/>
        <w:spacing w:line="360" w:lineRule="auto"/>
        <w:rPr>
          <w:b/>
          <w:color w:val="000000" w:themeColor="text1"/>
          <w:sz w:val="28"/>
          <w:szCs w:val="28"/>
          <w:lang w:val="ru-RU"/>
        </w:rPr>
      </w:pPr>
      <w:bookmarkStart w:id="239" w:name="_Toc104486980"/>
      <w:r w:rsidRPr="00F22D97">
        <w:rPr>
          <w:b/>
          <w:color w:val="000000" w:themeColor="text1"/>
          <w:sz w:val="28"/>
          <w:szCs w:val="28"/>
          <w:lang w:val="ru-RU"/>
        </w:rPr>
        <w:lastRenderedPageBreak/>
        <w:t>ПРИЛОЖЕНИЕ В</w:t>
      </w:r>
      <w:bookmarkEnd w:id="239"/>
    </w:p>
    <w:p w14:paraId="2880E73D" w14:textId="77777777" w:rsidR="00F22D97" w:rsidRPr="00F22D97" w:rsidRDefault="00F22D97" w:rsidP="00F22D97">
      <w:pPr>
        <w:rPr>
          <w:lang w:val="ru-RU"/>
        </w:rPr>
      </w:pPr>
    </w:p>
    <w:p w14:paraId="7433D7FD" w14:textId="77777777" w:rsidR="00F22D97" w:rsidRPr="00F22D97" w:rsidRDefault="00F22D97" w:rsidP="00F22D97">
      <w:pPr>
        <w:spacing w:line="360" w:lineRule="auto"/>
        <w:jc w:val="center"/>
        <w:rPr>
          <w:color w:val="000000" w:themeColor="text1"/>
          <w:sz w:val="28"/>
          <w:szCs w:val="28"/>
          <w:lang w:val="ru-RU"/>
        </w:rPr>
      </w:pPr>
      <w:r w:rsidRPr="00F22D97">
        <w:rPr>
          <w:color w:val="000000" w:themeColor="text1"/>
          <w:sz w:val="28"/>
          <w:szCs w:val="28"/>
          <w:lang w:val="ru-RU"/>
        </w:rPr>
        <w:t>Лабораторная работа №3</w:t>
      </w:r>
    </w:p>
    <w:p w14:paraId="03F1F408" w14:textId="77777777" w:rsidR="00F22D97" w:rsidRPr="00F22D97" w:rsidRDefault="00F22D97" w:rsidP="00F22D97">
      <w:pPr>
        <w:spacing w:line="360" w:lineRule="auto"/>
        <w:jc w:val="center"/>
        <w:rPr>
          <w:color w:val="000000" w:themeColor="text1"/>
          <w:sz w:val="28"/>
          <w:szCs w:val="28"/>
          <w:lang w:val="ru-RU"/>
        </w:rPr>
      </w:pPr>
      <w:r w:rsidRPr="00F22D97">
        <w:rPr>
          <w:color w:val="000000" w:themeColor="text1"/>
          <w:sz w:val="28"/>
          <w:szCs w:val="28"/>
          <w:lang w:val="ru-RU"/>
        </w:rPr>
        <w:t>«Обнаружения сканирования узлов»</w:t>
      </w:r>
    </w:p>
    <w:p w14:paraId="742B98C4" w14:textId="77777777" w:rsidR="00F22D97" w:rsidRPr="00F22D97" w:rsidRDefault="00F22D97" w:rsidP="00F22D97">
      <w:pPr>
        <w:spacing w:line="360" w:lineRule="auto"/>
        <w:jc w:val="center"/>
        <w:rPr>
          <w:color w:val="000000" w:themeColor="text1"/>
          <w:sz w:val="28"/>
          <w:szCs w:val="28"/>
          <w:lang w:val="ru-RU"/>
        </w:rPr>
      </w:pPr>
    </w:p>
    <w:p w14:paraId="47908A71" w14:textId="77777777" w:rsidR="00F22D97" w:rsidRPr="00F22D97" w:rsidRDefault="00F22D97" w:rsidP="00F22D97">
      <w:pPr>
        <w:pStyle w:val="aff0"/>
        <w:spacing w:line="360" w:lineRule="auto"/>
        <w:ind w:left="0" w:firstLine="709"/>
        <w:jc w:val="both"/>
        <w:rPr>
          <w:b/>
          <w:color w:val="000000" w:themeColor="text1"/>
          <w:sz w:val="28"/>
          <w:szCs w:val="28"/>
          <w:lang w:val="ru-RU"/>
        </w:rPr>
      </w:pPr>
      <w:r w:rsidRPr="00F22D97">
        <w:rPr>
          <w:b/>
          <w:color w:val="000000" w:themeColor="text1"/>
          <w:sz w:val="28"/>
          <w:szCs w:val="28"/>
          <w:lang w:val="ru-RU"/>
        </w:rPr>
        <w:t>Цель работы:</w:t>
      </w:r>
    </w:p>
    <w:p w14:paraId="0F1BF8FB" w14:textId="77777777" w:rsidR="00F22D97" w:rsidRPr="002B7E5F" w:rsidRDefault="00F22D97" w:rsidP="00F22D97">
      <w:pPr>
        <w:pStyle w:val="aff0"/>
        <w:spacing w:line="360" w:lineRule="auto"/>
        <w:ind w:left="0" w:firstLine="709"/>
        <w:jc w:val="both"/>
        <w:rPr>
          <w:color w:val="000000" w:themeColor="text1"/>
          <w:sz w:val="28"/>
          <w:szCs w:val="28"/>
          <w:lang w:val="ru-RU"/>
        </w:rPr>
      </w:pPr>
      <w:r w:rsidRPr="00F22D97">
        <w:rPr>
          <w:color w:val="000000" w:themeColor="text1"/>
          <w:sz w:val="28"/>
          <w:szCs w:val="28"/>
          <w:lang w:val="ru-RU"/>
        </w:rPr>
        <w:t xml:space="preserve">Изучить интерфейс </w:t>
      </w:r>
      <w:r>
        <w:rPr>
          <w:color w:val="000000" w:themeColor="text1"/>
          <w:sz w:val="28"/>
          <w:szCs w:val="28"/>
        </w:rPr>
        <w:t>Kibana</w:t>
      </w:r>
      <w:r w:rsidRPr="002B7E5F">
        <w:rPr>
          <w:color w:val="000000" w:themeColor="text1"/>
          <w:sz w:val="28"/>
          <w:szCs w:val="28"/>
          <w:lang w:val="ru-RU"/>
        </w:rPr>
        <w:t xml:space="preserve">. </w:t>
      </w:r>
      <w:r w:rsidRPr="00F22D97">
        <w:rPr>
          <w:color w:val="000000" w:themeColor="text1"/>
          <w:sz w:val="28"/>
          <w:szCs w:val="28"/>
          <w:lang w:val="ru-RU"/>
        </w:rPr>
        <w:t>Научится использовать интерфейс для обнаружения сетевых атак.</w:t>
      </w:r>
    </w:p>
    <w:p w14:paraId="3F2B6630" w14:textId="77777777" w:rsidR="00F22D97" w:rsidRDefault="00F22D97" w:rsidP="00F22D97">
      <w:pPr>
        <w:pStyle w:val="aff0"/>
        <w:spacing w:line="360" w:lineRule="auto"/>
        <w:ind w:left="0" w:firstLine="709"/>
        <w:jc w:val="both"/>
        <w:rPr>
          <w:b/>
          <w:color w:val="000000" w:themeColor="text1"/>
          <w:sz w:val="28"/>
          <w:szCs w:val="28"/>
        </w:rPr>
      </w:pPr>
      <w:r w:rsidRPr="002D51E4">
        <w:rPr>
          <w:b/>
          <w:color w:val="000000" w:themeColor="text1"/>
          <w:sz w:val="28"/>
          <w:szCs w:val="28"/>
        </w:rPr>
        <w:t>Схема:</w:t>
      </w:r>
    </w:p>
    <w:p w14:paraId="7EFC1155" w14:textId="77777777" w:rsidR="00F22D97" w:rsidRDefault="00F22D97" w:rsidP="00F22D97">
      <w:pPr>
        <w:pStyle w:val="aff0"/>
        <w:spacing w:line="360" w:lineRule="auto"/>
        <w:ind w:left="0" w:firstLine="709"/>
        <w:jc w:val="both"/>
        <w:rPr>
          <w:b/>
          <w:color w:val="000000" w:themeColor="text1"/>
          <w:sz w:val="28"/>
          <w:szCs w:val="28"/>
        </w:rPr>
      </w:pPr>
    </w:p>
    <w:p w14:paraId="2731D82D" w14:textId="77777777" w:rsidR="00F22D97" w:rsidRDefault="00F22D97" w:rsidP="00F22D97">
      <w:pPr>
        <w:spacing w:line="360" w:lineRule="auto"/>
        <w:jc w:val="center"/>
        <w:rPr>
          <w:b/>
          <w:color w:val="000000" w:themeColor="text1"/>
          <w:sz w:val="28"/>
          <w:szCs w:val="28"/>
        </w:rPr>
      </w:pPr>
      <w:r>
        <w:rPr>
          <w:noProof/>
          <w:lang w:val="ru-RU"/>
        </w:rPr>
        <w:drawing>
          <wp:inline distT="0" distB="0" distL="0" distR="0" wp14:anchorId="2610609E" wp14:editId="5D575015">
            <wp:extent cx="5115608" cy="1638300"/>
            <wp:effectExtent l="76200" t="76200" r="142240" b="133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666" cy="16472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3EF836" w14:textId="77777777" w:rsidR="00F22D97" w:rsidRPr="00F22D97" w:rsidRDefault="00F22D97" w:rsidP="00F22D97">
      <w:pPr>
        <w:spacing w:line="360" w:lineRule="auto"/>
        <w:jc w:val="center"/>
        <w:rPr>
          <w:color w:val="000000" w:themeColor="text1"/>
          <w:sz w:val="24"/>
          <w:szCs w:val="28"/>
          <w:lang w:val="ru-RU"/>
        </w:rPr>
      </w:pPr>
      <w:r w:rsidRPr="00F22D97">
        <w:rPr>
          <w:color w:val="000000" w:themeColor="text1"/>
          <w:sz w:val="24"/>
          <w:szCs w:val="28"/>
          <w:lang w:val="ru-RU"/>
        </w:rPr>
        <w:t>Рисунок 1 – Схема лабораторной рабы</w:t>
      </w:r>
    </w:p>
    <w:p w14:paraId="10C4FC7F" w14:textId="77777777" w:rsidR="00F22D97" w:rsidRPr="00F22D97" w:rsidRDefault="00F22D97" w:rsidP="00F22D97">
      <w:pPr>
        <w:spacing w:line="360" w:lineRule="auto"/>
        <w:jc w:val="center"/>
        <w:rPr>
          <w:color w:val="000000" w:themeColor="text1"/>
          <w:sz w:val="24"/>
          <w:szCs w:val="28"/>
          <w:lang w:val="ru-RU"/>
        </w:rPr>
      </w:pPr>
    </w:p>
    <w:p w14:paraId="7017558C" w14:textId="77777777" w:rsidR="00F22D97" w:rsidRPr="00F22D97" w:rsidRDefault="00F22D97" w:rsidP="00F22D97">
      <w:pPr>
        <w:pStyle w:val="aff0"/>
        <w:spacing w:line="360" w:lineRule="auto"/>
        <w:ind w:left="0" w:firstLine="709"/>
        <w:jc w:val="both"/>
        <w:rPr>
          <w:b/>
          <w:color w:val="000000" w:themeColor="text1"/>
          <w:sz w:val="28"/>
          <w:szCs w:val="28"/>
          <w:lang w:val="ru-RU"/>
        </w:rPr>
      </w:pPr>
      <w:r w:rsidRPr="00F22D97">
        <w:rPr>
          <w:b/>
          <w:color w:val="000000" w:themeColor="text1"/>
          <w:sz w:val="28"/>
          <w:szCs w:val="28"/>
          <w:lang w:val="ru-RU"/>
        </w:rPr>
        <w:t>Описание лабораторной работы:</w:t>
      </w:r>
    </w:p>
    <w:p w14:paraId="4A39CBA7" w14:textId="77777777" w:rsidR="00F22D97" w:rsidRPr="00E13275" w:rsidRDefault="00F22D97" w:rsidP="00F22D97">
      <w:pPr>
        <w:pStyle w:val="aff0"/>
        <w:spacing w:line="360" w:lineRule="auto"/>
        <w:ind w:left="0" w:firstLine="709"/>
        <w:jc w:val="both"/>
        <w:rPr>
          <w:color w:val="000000"/>
          <w:sz w:val="28"/>
          <w:szCs w:val="28"/>
          <w:shd w:val="clear" w:color="auto" w:fill="FFFFFF"/>
          <w:lang w:val="ru-RU"/>
        </w:rPr>
      </w:pPr>
      <w:r w:rsidRPr="00F22D97">
        <w:rPr>
          <w:color w:val="000000" w:themeColor="text1"/>
          <w:sz w:val="28"/>
          <w:szCs w:val="28"/>
          <w:lang w:val="ru-RU"/>
        </w:rPr>
        <w:t xml:space="preserve">Данная лабораторная работа </w:t>
      </w:r>
      <w:r w:rsidRPr="00F22D97">
        <w:rPr>
          <w:color w:val="000000"/>
          <w:sz w:val="28"/>
          <w:szCs w:val="28"/>
          <w:shd w:val="clear" w:color="auto" w:fill="FFFFFF"/>
          <w:lang w:val="ru-RU"/>
        </w:rPr>
        <w:t xml:space="preserve">направленна на изучение и работу с интерфейсом программного обеспечения компании </w:t>
      </w:r>
      <w:r w:rsidRPr="002B7E5F">
        <w:rPr>
          <w:color w:val="000000"/>
          <w:sz w:val="28"/>
          <w:szCs w:val="28"/>
          <w:shd w:val="clear" w:color="auto" w:fill="FFFFFF"/>
        </w:rPr>
        <w:t>Elasctic</w:t>
      </w:r>
    </w:p>
    <w:p w14:paraId="26469FCF" w14:textId="77777777" w:rsidR="00F22D97" w:rsidRPr="00F22D97" w:rsidRDefault="00F22D97" w:rsidP="00F22D97">
      <w:pPr>
        <w:spacing w:line="360" w:lineRule="auto"/>
        <w:ind w:firstLine="709"/>
        <w:jc w:val="both"/>
        <w:rPr>
          <w:color w:val="000000"/>
          <w:sz w:val="28"/>
          <w:szCs w:val="28"/>
          <w:shd w:val="clear" w:color="auto" w:fill="FFFFFF"/>
          <w:lang w:val="ru-RU"/>
        </w:rPr>
      </w:pPr>
      <w:r w:rsidRPr="00F22D97">
        <w:rPr>
          <w:color w:val="000000"/>
          <w:sz w:val="28"/>
          <w:szCs w:val="28"/>
          <w:shd w:val="clear" w:color="auto" w:fill="FFFFFF"/>
          <w:lang w:val="ru-RU"/>
        </w:rPr>
        <w:t>Для выполнения лабораторной работы понадобится:</w:t>
      </w:r>
    </w:p>
    <w:p w14:paraId="7E6D8F61" w14:textId="77777777" w:rsidR="00F22D97" w:rsidRPr="00F22D97" w:rsidRDefault="00F22D97" w:rsidP="00357AB1">
      <w:pPr>
        <w:pStyle w:val="aff0"/>
        <w:numPr>
          <w:ilvl w:val="0"/>
          <w:numId w:val="15"/>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Виртуальная машина с предустановленной операционной системой семейства </w:t>
      </w:r>
      <w:r w:rsidRPr="006B4922">
        <w:rPr>
          <w:color w:val="000000"/>
          <w:sz w:val="28"/>
          <w:szCs w:val="28"/>
          <w:shd w:val="clear" w:color="auto" w:fill="FFFFFF"/>
        </w:rPr>
        <w:t>UNIX</w:t>
      </w:r>
      <w:r w:rsidRPr="00F22D97">
        <w:rPr>
          <w:color w:val="000000"/>
          <w:sz w:val="28"/>
          <w:szCs w:val="28"/>
          <w:shd w:val="clear" w:color="auto" w:fill="FFFFFF"/>
          <w:lang w:val="ru-RU"/>
        </w:rPr>
        <w:t xml:space="preserve"> (в нашем случае используется </w:t>
      </w:r>
      <w:r w:rsidRPr="006B4922">
        <w:rPr>
          <w:color w:val="000000"/>
          <w:sz w:val="28"/>
          <w:szCs w:val="28"/>
          <w:shd w:val="clear" w:color="auto" w:fill="FFFFFF"/>
        </w:rPr>
        <w:t>Ubuntu</w:t>
      </w:r>
      <w:r w:rsidRPr="00F22D97">
        <w:rPr>
          <w:color w:val="000000"/>
          <w:sz w:val="28"/>
          <w:szCs w:val="28"/>
          <w:shd w:val="clear" w:color="auto" w:fill="FFFFFF"/>
          <w:lang w:val="ru-RU"/>
        </w:rPr>
        <w:t xml:space="preserve"> 20.04) и следующими характеристиками:</w:t>
      </w:r>
    </w:p>
    <w:p w14:paraId="4C226B82" w14:textId="77777777" w:rsidR="00F22D97" w:rsidRPr="00F22D97" w:rsidRDefault="00F22D97" w:rsidP="00F22D97">
      <w:pPr>
        <w:pStyle w:val="aff0"/>
        <w:spacing w:line="360" w:lineRule="auto"/>
        <w:ind w:left="709"/>
        <w:jc w:val="both"/>
        <w:rPr>
          <w:color w:val="000000"/>
          <w:sz w:val="28"/>
          <w:szCs w:val="28"/>
          <w:shd w:val="clear" w:color="auto" w:fill="FFFFFF"/>
          <w:lang w:val="ru-RU"/>
        </w:rPr>
      </w:pPr>
    </w:p>
    <w:p w14:paraId="5F832A06" w14:textId="77777777" w:rsidR="00F22D97" w:rsidRPr="00FC271E" w:rsidRDefault="00F22D97" w:rsidP="00F22D97">
      <w:pPr>
        <w:spacing w:line="360" w:lineRule="auto"/>
        <w:jc w:val="both"/>
        <w:rPr>
          <w:color w:val="000000"/>
          <w:sz w:val="24"/>
          <w:szCs w:val="24"/>
          <w:shd w:val="clear" w:color="auto" w:fill="FFFFFF"/>
        </w:rPr>
      </w:pPr>
      <w:r w:rsidRPr="00FC271E">
        <w:rPr>
          <w:color w:val="000000"/>
          <w:sz w:val="24"/>
          <w:szCs w:val="24"/>
          <w:shd w:val="clear" w:color="auto" w:fill="FFFFFF"/>
        </w:rPr>
        <w:t>Таблица 3 - Характеристики виртуальной машины</w:t>
      </w:r>
    </w:p>
    <w:tbl>
      <w:tblPr>
        <w:tblStyle w:val="16"/>
        <w:tblW w:w="0" w:type="auto"/>
        <w:tblLook w:val="04A0" w:firstRow="1" w:lastRow="0" w:firstColumn="1" w:lastColumn="0" w:noHBand="0" w:noVBand="1"/>
      </w:tblPr>
      <w:tblGrid>
        <w:gridCol w:w="4672"/>
        <w:gridCol w:w="4672"/>
      </w:tblGrid>
      <w:tr w:rsidR="00F22D97" w:rsidRPr="005733E4" w14:paraId="307B8CC3" w14:textId="77777777" w:rsidTr="008A30F0">
        <w:tc>
          <w:tcPr>
            <w:tcW w:w="4672" w:type="dxa"/>
          </w:tcPr>
          <w:p w14:paraId="45F0132D"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CPU</w:t>
            </w:r>
          </w:p>
        </w:tc>
        <w:tc>
          <w:tcPr>
            <w:tcW w:w="4672" w:type="dxa"/>
          </w:tcPr>
          <w:p w14:paraId="261C8DE0"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4+</w:t>
            </w:r>
          </w:p>
        </w:tc>
      </w:tr>
      <w:tr w:rsidR="00F22D97" w:rsidRPr="005733E4" w14:paraId="45E95935" w14:textId="77777777" w:rsidTr="008A30F0">
        <w:tc>
          <w:tcPr>
            <w:tcW w:w="4672" w:type="dxa"/>
          </w:tcPr>
          <w:p w14:paraId="0ED3EC22"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 xml:space="preserve">Memory </w:t>
            </w:r>
          </w:p>
        </w:tc>
        <w:tc>
          <w:tcPr>
            <w:tcW w:w="4672" w:type="dxa"/>
          </w:tcPr>
          <w:p w14:paraId="73169F47"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8 Gb</w:t>
            </w:r>
          </w:p>
        </w:tc>
      </w:tr>
      <w:tr w:rsidR="00F22D97" w:rsidRPr="005733E4" w14:paraId="73CD3B29" w14:textId="77777777" w:rsidTr="008A30F0">
        <w:tc>
          <w:tcPr>
            <w:tcW w:w="4672" w:type="dxa"/>
          </w:tcPr>
          <w:p w14:paraId="24102E2E"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Disk</w:t>
            </w:r>
          </w:p>
        </w:tc>
        <w:tc>
          <w:tcPr>
            <w:tcW w:w="4672" w:type="dxa"/>
          </w:tcPr>
          <w:p w14:paraId="1BC87214" w14:textId="77777777" w:rsidR="00F22D97" w:rsidRPr="005733E4" w:rsidRDefault="00F22D97" w:rsidP="008A30F0">
            <w:pPr>
              <w:spacing w:line="360" w:lineRule="auto"/>
              <w:ind w:firstLine="709"/>
              <w:jc w:val="both"/>
              <w:rPr>
                <w:color w:val="000000" w:themeColor="text1"/>
                <w:sz w:val="28"/>
                <w:szCs w:val="28"/>
              </w:rPr>
            </w:pPr>
            <w:r w:rsidRPr="005733E4">
              <w:rPr>
                <w:color w:val="000000" w:themeColor="text1"/>
                <w:sz w:val="28"/>
                <w:szCs w:val="28"/>
              </w:rPr>
              <w:t>20 Gb</w:t>
            </w:r>
          </w:p>
        </w:tc>
      </w:tr>
    </w:tbl>
    <w:p w14:paraId="23638231" w14:textId="77777777" w:rsidR="00F22D97" w:rsidRPr="005733E4" w:rsidRDefault="00F22D97" w:rsidP="00F22D97">
      <w:pPr>
        <w:spacing w:line="360" w:lineRule="auto"/>
        <w:ind w:firstLine="709"/>
        <w:jc w:val="both"/>
        <w:rPr>
          <w:sz w:val="28"/>
          <w:szCs w:val="28"/>
        </w:rPr>
      </w:pPr>
    </w:p>
    <w:p w14:paraId="3B8653AA" w14:textId="77777777" w:rsidR="00F22D97" w:rsidRPr="00F22D97" w:rsidRDefault="00F22D97" w:rsidP="00357AB1">
      <w:pPr>
        <w:pStyle w:val="aff0"/>
        <w:numPr>
          <w:ilvl w:val="0"/>
          <w:numId w:val="15"/>
        </w:numPr>
        <w:spacing w:line="360" w:lineRule="auto"/>
        <w:ind w:left="0" w:firstLine="709"/>
        <w:contextualSpacing/>
        <w:jc w:val="both"/>
        <w:rPr>
          <w:sz w:val="28"/>
          <w:szCs w:val="28"/>
          <w:lang w:val="ru-RU"/>
        </w:rPr>
      </w:pPr>
      <w:r w:rsidRPr="00F22D97">
        <w:rPr>
          <w:sz w:val="28"/>
          <w:szCs w:val="28"/>
          <w:lang w:val="ru-RU"/>
        </w:rPr>
        <w:lastRenderedPageBreak/>
        <w:t xml:space="preserve">Предустановленное и настроенное программное обеспечение компании </w:t>
      </w:r>
      <w:r w:rsidRPr="006B4922">
        <w:rPr>
          <w:sz w:val="28"/>
          <w:szCs w:val="28"/>
        </w:rPr>
        <w:t>elastic</w:t>
      </w:r>
      <w:r w:rsidRPr="00F22D97">
        <w:rPr>
          <w:sz w:val="28"/>
          <w:szCs w:val="28"/>
          <w:lang w:val="ru-RU"/>
        </w:rPr>
        <w:t>:</w:t>
      </w:r>
    </w:p>
    <w:p w14:paraId="2B446DA3" w14:textId="77777777" w:rsidR="00F22D97" w:rsidRDefault="00F22D97" w:rsidP="00357AB1">
      <w:pPr>
        <w:pStyle w:val="aff0"/>
        <w:numPr>
          <w:ilvl w:val="0"/>
          <w:numId w:val="33"/>
        </w:numPr>
        <w:spacing w:line="360" w:lineRule="auto"/>
        <w:ind w:left="0" w:firstLine="709"/>
        <w:contextualSpacing/>
        <w:jc w:val="both"/>
        <w:rPr>
          <w:sz w:val="28"/>
          <w:szCs w:val="28"/>
        </w:rPr>
      </w:pPr>
      <w:r w:rsidRPr="002B7E5F">
        <w:rPr>
          <w:sz w:val="28"/>
          <w:szCs w:val="28"/>
        </w:rPr>
        <w:t xml:space="preserve">elasticsearch </w:t>
      </w:r>
    </w:p>
    <w:p w14:paraId="7B2EC7A0" w14:textId="77777777" w:rsidR="00F22D97" w:rsidRPr="002B7E5F" w:rsidRDefault="00F22D97" w:rsidP="00357AB1">
      <w:pPr>
        <w:pStyle w:val="aff0"/>
        <w:numPr>
          <w:ilvl w:val="0"/>
          <w:numId w:val="33"/>
        </w:numPr>
        <w:spacing w:line="360" w:lineRule="auto"/>
        <w:ind w:left="0" w:firstLine="709"/>
        <w:contextualSpacing/>
        <w:jc w:val="both"/>
        <w:rPr>
          <w:sz w:val="28"/>
          <w:szCs w:val="28"/>
        </w:rPr>
      </w:pPr>
      <w:r w:rsidRPr="002B7E5F">
        <w:rPr>
          <w:sz w:val="28"/>
          <w:szCs w:val="28"/>
        </w:rPr>
        <w:t xml:space="preserve">kibana </w:t>
      </w:r>
    </w:p>
    <w:p w14:paraId="4CAD34EB" w14:textId="77777777" w:rsidR="00F22D97" w:rsidRPr="002B7E5F" w:rsidRDefault="00F22D97" w:rsidP="00357AB1">
      <w:pPr>
        <w:pStyle w:val="aff0"/>
        <w:numPr>
          <w:ilvl w:val="0"/>
          <w:numId w:val="33"/>
        </w:numPr>
        <w:spacing w:line="360" w:lineRule="auto"/>
        <w:ind w:left="0" w:firstLine="709"/>
        <w:contextualSpacing/>
        <w:jc w:val="both"/>
        <w:rPr>
          <w:color w:val="000000"/>
          <w:sz w:val="28"/>
          <w:szCs w:val="28"/>
          <w:shd w:val="clear" w:color="auto" w:fill="FFFFFF"/>
        </w:rPr>
      </w:pPr>
      <w:r w:rsidRPr="00FC271E">
        <w:rPr>
          <w:sz w:val="28"/>
          <w:szCs w:val="28"/>
        </w:rPr>
        <w:t xml:space="preserve">packetbeat </w:t>
      </w:r>
    </w:p>
    <w:p w14:paraId="2BD3F583" w14:textId="77777777" w:rsidR="00F22D97" w:rsidRPr="00F22D97" w:rsidRDefault="00F22D97" w:rsidP="00357AB1">
      <w:pPr>
        <w:pStyle w:val="aff0"/>
        <w:numPr>
          <w:ilvl w:val="0"/>
          <w:numId w:val="15"/>
        </w:numPr>
        <w:spacing w:line="360" w:lineRule="auto"/>
        <w:ind w:left="0" w:firstLine="709"/>
        <w:contextualSpacing/>
        <w:jc w:val="both"/>
        <w:rPr>
          <w:sz w:val="28"/>
          <w:szCs w:val="28"/>
          <w:lang w:val="ru-RU"/>
        </w:rPr>
      </w:pPr>
      <w:r w:rsidRPr="00F22D97">
        <w:rPr>
          <w:sz w:val="28"/>
          <w:szCs w:val="28"/>
          <w:lang w:val="ru-RU"/>
        </w:rPr>
        <w:t>Понимание принципов работы сетевой маршрутизации в глобальной сети Интернет</w:t>
      </w:r>
    </w:p>
    <w:p w14:paraId="7D7E69C5" w14:textId="77777777" w:rsidR="00F22D97" w:rsidRPr="00F22D97" w:rsidRDefault="00F22D97" w:rsidP="00357AB1">
      <w:pPr>
        <w:pStyle w:val="aff0"/>
        <w:numPr>
          <w:ilvl w:val="0"/>
          <w:numId w:val="15"/>
        </w:numPr>
        <w:spacing w:line="360" w:lineRule="auto"/>
        <w:ind w:left="0" w:firstLine="709"/>
        <w:contextualSpacing/>
        <w:jc w:val="both"/>
        <w:rPr>
          <w:color w:val="000000"/>
          <w:sz w:val="28"/>
          <w:szCs w:val="28"/>
          <w:shd w:val="clear" w:color="auto" w:fill="FFFFFF"/>
          <w:lang w:val="ru-RU"/>
        </w:rPr>
      </w:pPr>
      <w:r w:rsidRPr="00F22D97">
        <w:rPr>
          <w:color w:val="000000"/>
          <w:sz w:val="28"/>
          <w:szCs w:val="28"/>
          <w:shd w:val="clear" w:color="auto" w:fill="FFFFFF"/>
          <w:lang w:val="ru-RU"/>
        </w:rPr>
        <w:t xml:space="preserve">Понимание принципов работы сетевых протоколов модели </w:t>
      </w:r>
      <w:r w:rsidRPr="006B4922">
        <w:rPr>
          <w:color w:val="000000"/>
          <w:sz w:val="28"/>
          <w:szCs w:val="28"/>
          <w:shd w:val="clear" w:color="auto" w:fill="FFFFFF"/>
        </w:rPr>
        <w:t>OSI</w:t>
      </w:r>
    </w:p>
    <w:p w14:paraId="75AC99D5" w14:textId="77777777" w:rsidR="00F22D97" w:rsidRPr="00F22D97" w:rsidRDefault="00F22D97" w:rsidP="00F22D97">
      <w:pPr>
        <w:spacing w:line="360" w:lineRule="auto"/>
        <w:jc w:val="both"/>
        <w:rPr>
          <w:color w:val="000000" w:themeColor="text1"/>
          <w:sz w:val="28"/>
          <w:szCs w:val="28"/>
          <w:lang w:val="ru-RU"/>
        </w:rPr>
      </w:pPr>
    </w:p>
    <w:p w14:paraId="7996768A" w14:textId="77777777" w:rsidR="00F22D97" w:rsidRPr="002B7E5F" w:rsidRDefault="00F22D97" w:rsidP="00F22D97">
      <w:pPr>
        <w:pStyle w:val="aff0"/>
        <w:spacing w:line="360" w:lineRule="auto"/>
        <w:ind w:left="0" w:firstLine="709"/>
        <w:jc w:val="both"/>
        <w:rPr>
          <w:b/>
          <w:color w:val="000000" w:themeColor="text1"/>
          <w:sz w:val="28"/>
          <w:szCs w:val="28"/>
        </w:rPr>
      </w:pPr>
      <w:r w:rsidRPr="002D51E4">
        <w:rPr>
          <w:b/>
          <w:color w:val="000000" w:themeColor="text1"/>
          <w:sz w:val="28"/>
          <w:szCs w:val="28"/>
        </w:rPr>
        <w:t>Порядок выполнения:</w:t>
      </w:r>
    </w:p>
    <w:p w14:paraId="1C4E7735" w14:textId="77777777" w:rsidR="00F22D97" w:rsidRPr="00F22D97" w:rsidRDefault="00F22D97" w:rsidP="00357AB1">
      <w:pPr>
        <w:pStyle w:val="aff0"/>
        <w:numPr>
          <w:ilvl w:val="1"/>
          <w:numId w:val="50"/>
        </w:numPr>
        <w:spacing w:line="360" w:lineRule="auto"/>
        <w:ind w:left="0" w:firstLine="709"/>
        <w:contextualSpacing/>
        <w:jc w:val="both"/>
        <w:rPr>
          <w:sz w:val="28"/>
          <w:szCs w:val="28"/>
          <w:lang w:val="ru-RU"/>
        </w:rPr>
      </w:pPr>
      <w:r w:rsidRPr="00F22D97">
        <w:rPr>
          <w:sz w:val="28"/>
          <w:szCs w:val="28"/>
          <w:lang w:val="ru-RU"/>
        </w:rPr>
        <w:t xml:space="preserve">Скачайте трафик на ваш сервер </w:t>
      </w:r>
      <w:r w:rsidR="00B41EBB">
        <w:fldChar w:fldCharType="begin"/>
      </w:r>
      <w:r w:rsidR="00B41EBB" w:rsidRPr="00B70EA2">
        <w:rPr>
          <w:lang w:val="ru-RU"/>
          <w:rPrChange w:id="240" w:author="root" w:date="2022-05-29T21:50:00Z">
            <w:rPr/>
          </w:rPrChange>
        </w:rPr>
        <w:instrText xml:space="preserve"> </w:instrText>
      </w:r>
      <w:r w:rsidR="00B41EBB">
        <w:instrText>HYPERLINK</w:instrText>
      </w:r>
      <w:r w:rsidR="00B41EBB" w:rsidRPr="00B70EA2">
        <w:rPr>
          <w:lang w:val="ru-RU"/>
          <w:rPrChange w:id="241" w:author="root" w:date="2022-05-29T21:50:00Z">
            <w:rPr/>
          </w:rPrChange>
        </w:rPr>
        <w:instrText xml:space="preserve"> "</w:instrText>
      </w:r>
      <w:r w:rsidR="00B41EBB">
        <w:instrText>https</w:instrText>
      </w:r>
      <w:r w:rsidR="00B41EBB" w:rsidRPr="00B70EA2">
        <w:rPr>
          <w:lang w:val="ru-RU"/>
          <w:rPrChange w:id="242" w:author="root" w:date="2022-05-29T21:50:00Z">
            <w:rPr/>
          </w:rPrChange>
        </w:rPr>
        <w:instrText>://</w:instrText>
      </w:r>
      <w:r w:rsidR="00B41EBB">
        <w:instrText>drive</w:instrText>
      </w:r>
      <w:r w:rsidR="00B41EBB" w:rsidRPr="00B70EA2">
        <w:rPr>
          <w:lang w:val="ru-RU"/>
          <w:rPrChange w:id="243" w:author="root" w:date="2022-05-29T21:50:00Z">
            <w:rPr/>
          </w:rPrChange>
        </w:rPr>
        <w:instrText>.</w:instrText>
      </w:r>
      <w:r w:rsidR="00B41EBB">
        <w:instrText>google</w:instrText>
      </w:r>
      <w:r w:rsidR="00B41EBB" w:rsidRPr="00B70EA2">
        <w:rPr>
          <w:lang w:val="ru-RU"/>
          <w:rPrChange w:id="244" w:author="root" w:date="2022-05-29T21:50:00Z">
            <w:rPr/>
          </w:rPrChange>
        </w:rPr>
        <w:instrText>.</w:instrText>
      </w:r>
      <w:r w:rsidR="00B41EBB">
        <w:instrText>com</w:instrText>
      </w:r>
      <w:r w:rsidR="00B41EBB" w:rsidRPr="00B70EA2">
        <w:rPr>
          <w:lang w:val="ru-RU"/>
          <w:rPrChange w:id="245" w:author="root" w:date="2022-05-29T21:50:00Z">
            <w:rPr/>
          </w:rPrChange>
        </w:rPr>
        <w:instrText>/</w:instrText>
      </w:r>
      <w:r w:rsidR="00B41EBB">
        <w:instrText>file</w:instrText>
      </w:r>
      <w:r w:rsidR="00B41EBB" w:rsidRPr="00B70EA2">
        <w:rPr>
          <w:lang w:val="ru-RU"/>
          <w:rPrChange w:id="246" w:author="root" w:date="2022-05-29T21:50:00Z">
            <w:rPr/>
          </w:rPrChange>
        </w:rPr>
        <w:instrText>/</w:instrText>
      </w:r>
      <w:r w:rsidR="00B41EBB">
        <w:instrText>d</w:instrText>
      </w:r>
      <w:r w:rsidR="00B41EBB" w:rsidRPr="00B70EA2">
        <w:rPr>
          <w:lang w:val="ru-RU"/>
          <w:rPrChange w:id="247" w:author="root" w:date="2022-05-29T21:50:00Z">
            <w:rPr/>
          </w:rPrChange>
        </w:rPr>
        <w:instrText>/1</w:instrText>
      </w:r>
      <w:r w:rsidR="00B41EBB">
        <w:instrText>IOiiKnrD</w:instrText>
      </w:r>
      <w:r w:rsidR="00B41EBB" w:rsidRPr="00B70EA2">
        <w:rPr>
          <w:lang w:val="ru-RU"/>
          <w:rPrChange w:id="248" w:author="root" w:date="2022-05-29T21:50:00Z">
            <w:rPr/>
          </w:rPrChange>
        </w:rPr>
        <w:instrText>6</w:instrText>
      </w:r>
      <w:r w:rsidR="00B41EBB">
        <w:instrText>Xn</w:instrText>
      </w:r>
      <w:r w:rsidR="00B41EBB" w:rsidRPr="00B70EA2">
        <w:rPr>
          <w:lang w:val="ru-RU"/>
          <w:rPrChange w:id="249" w:author="root" w:date="2022-05-29T21:50:00Z">
            <w:rPr/>
          </w:rPrChange>
        </w:rPr>
        <w:instrText>8</w:instrText>
      </w:r>
      <w:r w:rsidR="00B41EBB">
        <w:instrText>J</w:instrText>
      </w:r>
      <w:r w:rsidR="00B41EBB" w:rsidRPr="00B70EA2">
        <w:rPr>
          <w:lang w:val="ru-RU"/>
          <w:rPrChange w:id="250" w:author="root" w:date="2022-05-29T21:50:00Z">
            <w:rPr/>
          </w:rPrChange>
        </w:rPr>
        <w:instrText>1</w:instrText>
      </w:r>
      <w:r w:rsidR="00B41EBB">
        <w:instrText>odMXrd</w:instrText>
      </w:r>
      <w:r w:rsidR="00B41EBB" w:rsidRPr="00B70EA2">
        <w:rPr>
          <w:lang w:val="ru-RU"/>
          <w:rPrChange w:id="251" w:author="root" w:date="2022-05-29T21:50:00Z">
            <w:rPr/>
          </w:rPrChange>
        </w:rPr>
        <w:instrText>8</w:instrText>
      </w:r>
      <w:r w:rsidR="00B41EBB">
        <w:instrText>q</w:instrText>
      </w:r>
      <w:r w:rsidR="00B41EBB" w:rsidRPr="00B70EA2">
        <w:rPr>
          <w:lang w:val="ru-RU"/>
          <w:rPrChange w:id="252" w:author="root" w:date="2022-05-29T21:50:00Z">
            <w:rPr/>
          </w:rPrChange>
        </w:rPr>
        <w:instrText>1</w:instrText>
      </w:r>
      <w:r w:rsidR="00B41EBB">
        <w:instrText>ViI</w:instrText>
      </w:r>
      <w:r w:rsidR="00B41EBB" w:rsidRPr="00B70EA2">
        <w:rPr>
          <w:lang w:val="ru-RU"/>
          <w:rPrChange w:id="253" w:author="root" w:date="2022-05-29T21:50:00Z">
            <w:rPr/>
          </w:rPrChange>
        </w:rPr>
        <w:instrText>8</w:instrText>
      </w:r>
      <w:r w:rsidR="00B41EBB">
        <w:instrText>VzLHS</w:instrText>
      </w:r>
      <w:r w:rsidR="00B41EBB" w:rsidRPr="00B70EA2">
        <w:rPr>
          <w:lang w:val="ru-RU"/>
          <w:rPrChange w:id="254" w:author="root" w:date="2022-05-29T21:50:00Z">
            <w:rPr/>
          </w:rPrChange>
        </w:rPr>
        <w:instrText>/</w:instrText>
      </w:r>
      <w:r w:rsidR="00B41EBB">
        <w:instrText>view</w:instrText>
      </w:r>
      <w:r w:rsidR="00B41EBB" w:rsidRPr="00B70EA2">
        <w:rPr>
          <w:lang w:val="ru-RU"/>
          <w:rPrChange w:id="255" w:author="root" w:date="2022-05-29T21:50:00Z">
            <w:rPr/>
          </w:rPrChange>
        </w:rPr>
        <w:instrText>?</w:instrText>
      </w:r>
      <w:r w:rsidR="00B41EBB">
        <w:instrText>usp</w:instrText>
      </w:r>
      <w:r w:rsidR="00B41EBB" w:rsidRPr="00B70EA2">
        <w:rPr>
          <w:lang w:val="ru-RU"/>
          <w:rPrChange w:id="256" w:author="root" w:date="2022-05-29T21:50:00Z">
            <w:rPr/>
          </w:rPrChange>
        </w:rPr>
        <w:instrText>=</w:instrText>
      </w:r>
      <w:r w:rsidR="00B41EBB">
        <w:instrText>sharing</w:instrText>
      </w:r>
      <w:r w:rsidR="00B41EBB" w:rsidRPr="00B70EA2">
        <w:rPr>
          <w:lang w:val="ru-RU"/>
          <w:rPrChange w:id="257" w:author="root" w:date="2022-05-29T21:50:00Z">
            <w:rPr/>
          </w:rPrChange>
        </w:rPr>
        <w:instrText xml:space="preserve">" </w:instrText>
      </w:r>
      <w:r w:rsidR="00B41EBB">
        <w:fldChar w:fldCharType="separate"/>
      </w:r>
      <w:r w:rsidRPr="00F22D97">
        <w:rPr>
          <w:rStyle w:val="a8"/>
          <w:sz w:val="28"/>
          <w:szCs w:val="28"/>
          <w:lang w:val="ru-RU"/>
        </w:rPr>
        <w:t>ссылка</w:t>
      </w:r>
      <w:r w:rsidR="00B41EBB">
        <w:rPr>
          <w:rStyle w:val="a8"/>
          <w:sz w:val="28"/>
          <w:szCs w:val="28"/>
          <w:lang w:val="ru-RU"/>
        </w:rPr>
        <w:fldChar w:fldCharType="end"/>
      </w:r>
    </w:p>
    <w:p w14:paraId="093FF576" w14:textId="77777777" w:rsidR="00F22D97" w:rsidRPr="00265032" w:rsidRDefault="00F22D97" w:rsidP="00357AB1">
      <w:pPr>
        <w:pStyle w:val="aff0"/>
        <w:numPr>
          <w:ilvl w:val="1"/>
          <w:numId w:val="50"/>
        </w:numPr>
        <w:spacing w:line="360" w:lineRule="auto"/>
        <w:ind w:left="0" w:firstLine="709"/>
        <w:contextualSpacing/>
        <w:jc w:val="both"/>
        <w:rPr>
          <w:sz w:val="28"/>
          <w:szCs w:val="28"/>
        </w:rPr>
      </w:pPr>
      <w:r w:rsidRPr="00265032">
        <w:rPr>
          <w:sz w:val="28"/>
          <w:szCs w:val="28"/>
        </w:rPr>
        <w:t>Откройте окно терминала.</w:t>
      </w:r>
    </w:p>
    <w:p w14:paraId="75B87519" w14:textId="77777777" w:rsidR="00F22D97" w:rsidRPr="00F22D97" w:rsidRDefault="00F22D97" w:rsidP="00357AB1">
      <w:pPr>
        <w:pStyle w:val="aff0"/>
        <w:numPr>
          <w:ilvl w:val="1"/>
          <w:numId w:val="50"/>
        </w:numPr>
        <w:spacing w:line="360" w:lineRule="auto"/>
        <w:ind w:left="0" w:firstLine="709"/>
        <w:contextualSpacing/>
        <w:jc w:val="both"/>
        <w:rPr>
          <w:sz w:val="28"/>
          <w:szCs w:val="28"/>
          <w:lang w:val="ru-RU"/>
        </w:rPr>
      </w:pPr>
      <w:r w:rsidRPr="00F22D97">
        <w:rPr>
          <w:sz w:val="28"/>
          <w:szCs w:val="28"/>
          <w:lang w:val="ru-RU"/>
        </w:rPr>
        <w:t>Воспроизведите данный трафик с помощью команды:</w:t>
      </w:r>
    </w:p>
    <w:p w14:paraId="407139FE" w14:textId="77777777" w:rsidR="00F22D97" w:rsidRPr="00234B82" w:rsidRDefault="00F22D97" w:rsidP="00F22D97">
      <w:pPr>
        <w:spacing w:line="360" w:lineRule="auto"/>
        <w:ind w:firstLine="709"/>
        <w:jc w:val="both"/>
        <w:rPr>
          <w:b/>
          <w:i/>
          <w:sz w:val="24"/>
          <w:szCs w:val="28"/>
        </w:rPr>
      </w:pPr>
      <w:r w:rsidRPr="00234B82">
        <w:rPr>
          <w:b/>
          <w:i/>
          <w:sz w:val="24"/>
          <w:szCs w:val="28"/>
        </w:rPr>
        <w:t>tcpreplay --intf1=ens192 lb3.pcap</w:t>
      </w:r>
    </w:p>
    <w:p w14:paraId="52CA8D21" w14:textId="77777777" w:rsidR="00F22D97" w:rsidRPr="00F22D97" w:rsidRDefault="00F22D97" w:rsidP="00357AB1">
      <w:pPr>
        <w:pStyle w:val="aff0"/>
        <w:numPr>
          <w:ilvl w:val="1"/>
          <w:numId w:val="50"/>
        </w:numPr>
        <w:shd w:val="clear" w:color="auto" w:fill="FFFFFF"/>
        <w:spacing w:line="360" w:lineRule="auto"/>
        <w:ind w:left="0" w:firstLine="709"/>
        <w:contextualSpacing/>
        <w:jc w:val="both"/>
        <w:rPr>
          <w:color w:val="000000" w:themeColor="text1"/>
          <w:sz w:val="28"/>
          <w:szCs w:val="28"/>
          <w:lang w:val="ru-RU"/>
        </w:rPr>
      </w:pPr>
      <w:r w:rsidRPr="00F22D97">
        <w:rPr>
          <w:color w:val="000000" w:themeColor="text1"/>
          <w:sz w:val="28"/>
          <w:szCs w:val="28"/>
          <w:lang w:val="ru-RU"/>
        </w:rPr>
        <w:t xml:space="preserve">Откройте браузер и введите </w:t>
      </w:r>
      <w:r w:rsidRPr="00933FED">
        <w:rPr>
          <w:color w:val="000000" w:themeColor="text1"/>
          <w:sz w:val="28"/>
          <w:szCs w:val="28"/>
        </w:rPr>
        <w:t>IP</w:t>
      </w:r>
      <w:r w:rsidRPr="00F22D97">
        <w:rPr>
          <w:color w:val="000000" w:themeColor="text1"/>
          <w:sz w:val="28"/>
          <w:szCs w:val="28"/>
          <w:lang w:val="ru-RU"/>
        </w:rPr>
        <w:t xml:space="preserve">-адрес вашего сервера </w:t>
      </w:r>
      <w:r>
        <w:rPr>
          <w:color w:val="000000" w:themeColor="text1"/>
          <w:sz w:val="28"/>
          <w:szCs w:val="28"/>
        </w:rPr>
        <w:t>Kibana</w:t>
      </w:r>
      <w:r w:rsidRPr="00F22D97">
        <w:rPr>
          <w:color w:val="000000" w:themeColor="text1"/>
          <w:sz w:val="28"/>
          <w:szCs w:val="28"/>
          <w:lang w:val="ru-RU"/>
        </w:rPr>
        <w:t xml:space="preserve"> плюс: 5601</w:t>
      </w:r>
    </w:p>
    <w:p w14:paraId="3F950C3F" w14:textId="77777777" w:rsidR="00F22D97" w:rsidRPr="00F22D97" w:rsidRDefault="00F22D97" w:rsidP="00357AB1">
      <w:pPr>
        <w:pStyle w:val="aff0"/>
        <w:numPr>
          <w:ilvl w:val="1"/>
          <w:numId w:val="50"/>
        </w:numPr>
        <w:spacing w:line="360" w:lineRule="auto"/>
        <w:ind w:left="0" w:firstLine="709"/>
        <w:contextualSpacing/>
        <w:jc w:val="both"/>
        <w:rPr>
          <w:sz w:val="28"/>
          <w:szCs w:val="28"/>
          <w:lang w:val="ru-RU"/>
        </w:rPr>
      </w:pPr>
      <w:r w:rsidRPr="00F22D97">
        <w:rPr>
          <w:color w:val="000000" w:themeColor="text1"/>
          <w:sz w:val="28"/>
          <w:szCs w:val="28"/>
          <w:lang w:val="ru-RU"/>
        </w:rPr>
        <w:t>В разделе «</w:t>
      </w:r>
      <w:r w:rsidRPr="00265032">
        <w:rPr>
          <w:color w:val="000000" w:themeColor="text1"/>
          <w:sz w:val="28"/>
          <w:szCs w:val="28"/>
        </w:rPr>
        <w:t>Analytics</w:t>
      </w:r>
      <w:r w:rsidRPr="00F22D97">
        <w:rPr>
          <w:color w:val="000000" w:themeColor="text1"/>
          <w:sz w:val="28"/>
          <w:szCs w:val="28"/>
          <w:lang w:val="ru-RU"/>
        </w:rPr>
        <w:t>» выберите вкладку «</w:t>
      </w:r>
      <w:r w:rsidRPr="00265032">
        <w:rPr>
          <w:color w:val="000000" w:themeColor="text1"/>
          <w:sz w:val="28"/>
          <w:szCs w:val="28"/>
        </w:rPr>
        <w:t>Discover</w:t>
      </w:r>
      <w:r w:rsidRPr="00F22D97">
        <w:rPr>
          <w:color w:val="000000" w:themeColor="text1"/>
          <w:sz w:val="28"/>
          <w:szCs w:val="28"/>
          <w:lang w:val="ru-RU"/>
        </w:rPr>
        <w:t>»</w:t>
      </w:r>
    </w:p>
    <w:p w14:paraId="54039DE2" w14:textId="77777777" w:rsidR="00F22D97" w:rsidRPr="00F22D97" w:rsidRDefault="00F22D97" w:rsidP="00F22D97">
      <w:pPr>
        <w:pStyle w:val="aff0"/>
        <w:spacing w:line="360" w:lineRule="auto"/>
        <w:ind w:left="0" w:firstLine="709"/>
        <w:jc w:val="both"/>
        <w:rPr>
          <w:color w:val="000000" w:themeColor="text1"/>
          <w:sz w:val="28"/>
          <w:szCs w:val="28"/>
          <w:lang w:val="ru-RU"/>
        </w:rPr>
      </w:pPr>
    </w:p>
    <w:p w14:paraId="29CCCE81" w14:textId="77777777" w:rsidR="00F22D97" w:rsidRPr="00234B82" w:rsidRDefault="00F22D97" w:rsidP="00F22D97">
      <w:pPr>
        <w:spacing w:line="360" w:lineRule="auto"/>
        <w:jc w:val="center"/>
        <w:rPr>
          <w:color w:val="000000" w:themeColor="text1"/>
          <w:sz w:val="28"/>
          <w:szCs w:val="28"/>
        </w:rPr>
      </w:pPr>
      <w:r>
        <w:rPr>
          <w:noProof/>
          <w:lang w:val="ru-RU"/>
        </w:rPr>
        <w:drawing>
          <wp:inline distT="0" distB="0" distL="0" distR="0" wp14:anchorId="79A828CA" wp14:editId="4331D48E">
            <wp:extent cx="2066290" cy="2573798"/>
            <wp:effectExtent l="76200" t="76200" r="124460" b="131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47">
                      <a:extLst>
                        <a:ext uri="{28A0092B-C50C-407E-A947-70E740481C1C}">
                          <a14:useLocalDpi xmlns:a14="http://schemas.microsoft.com/office/drawing/2010/main" val="0"/>
                        </a:ext>
                      </a:extLst>
                    </a:blip>
                    <a:stretch>
                      <a:fillRect/>
                    </a:stretch>
                  </pic:blipFill>
                  <pic:spPr>
                    <a:xfrm>
                      <a:off x="0" y="0"/>
                      <a:ext cx="2078839" cy="2589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1AF7D1" w14:textId="77777777" w:rsidR="00F22D97" w:rsidRPr="00234B82" w:rsidRDefault="00F22D97" w:rsidP="00F22D97">
      <w:pPr>
        <w:spacing w:line="360" w:lineRule="auto"/>
        <w:jc w:val="center"/>
        <w:rPr>
          <w:color w:val="000000" w:themeColor="text1"/>
          <w:sz w:val="24"/>
          <w:szCs w:val="28"/>
        </w:rPr>
      </w:pPr>
      <w:r w:rsidRPr="00234B82">
        <w:rPr>
          <w:color w:val="000000" w:themeColor="text1"/>
          <w:sz w:val="24"/>
          <w:szCs w:val="28"/>
        </w:rPr>
        <w:t>Рисунок 2 – Раздел «Analytics»</w:t>
      </w:r>
    </w:p>
    <w:p w14:paraId="72A1D54E" w14:textId="77777777" w:rsidR="00F22D97" w:rsidRDefault="00F22D97" w:rsidP="00F22D97">
      <w:pPr>
        <w:pStyle w:val="aff0"/>
        <w:spacing w:line="360" w:lineRule="auto"/>
        <w:ind w:left="0" w:firstLine="709"/>
        <w:jc w:val="both"/>
        <w:rPr>
          <w:color w:val="000000" w:themeColor="text1"/>
          <w:sz w:val="28"/>
          <w:szCs w:val="28"/>
        </w:rPr>
      </w:pPr>
    </w:p>
    <w:p w14:paraId="4580FD02" w14:textId="77777777" w:rsidR="00F22D97" w:rsidRPr="00234B82" w:rsidRDefault="00F22D97" w:rsidP="00F22D97">
      <w:pPr>
        <w:spacing w:line="360" w:lineRule="auto"/>
        <w:jc w:val="both"/>
        <w:rPr>
          <w:color w:val="000000" w:themeColor="text1"/>
          <w:sz w:val="28"/>
          <w:szCs w:val="28"/>
        </w:rPr>
      </w:pPr>
    </w:p>
    <w:p w14:paraId="00771052" w14:textId="77777777" w:rsidR="00F22D97" w:rsidRPr="00F22D97" w:rsidRDefault="00F22D97" w:rsidP="00357AB1">
      <w:pPr>
        <w:pStyle w:val="aff0"/>
        <w:numPr>
          <w:ilvl w:val="1"/>
          <w:numId w:val="50"/>
        </w:numPr>
        <w:spacing w:line="360" w:lineRule="auto"/>
        <w:ind w:left="0" w:firstLine="709"/>
        <w:contextualSpacing/>
        <w:jc w:val="both"/>
        <w:rPr>
          <w:color w:val="000000" w:themeColor="text1"/>
          <w:sz w:val="28"/>
          <w:szCs w:val="28"/>
          <w:lang w:val="ru-RU"/>
        </w:rPr>
      </w:pPr>
      <w:r w:rsidRPr="00F22D97">
        <w:rPr>
          <w:color w:val="000000" w:themeColor="text1"/>
          <w:sz w:val="28"/>
          <w:szCs w:val="28"/>
          <w:lang w:val="ru-RU"/>
        </w:rPr>
        <w:lastRenderedPageBreak/>
        <w:t>Далее верхнем правом углу страницы выберите нужный промежуток времени</w:t>
      </w:r>
    </w:p>
    <w:p w14:paraId="72B9BE0D" w14:textId="77777777" w:rsidR="00F22D97" w:rsidRPr="00F22D97" w:rsidRDefault="00F22D97" w:rsidP="00F22D97">
      <w:pPr>
        <w:pStyle w:val="aff0"/>
        <w:spacing w:line="360" w:lineRule="auto"/>
        <w:ind w:left="0" w:firstLine="709"/>
        <w:jc w:val="both"/>
        <w:rPr>
          <w:color w:val="000000" w:themeColor="text1"/>
          <w:sz w:val="28"/>
          <w:szCs w:val="28"/>
          <w:lang w:val="ru-RU"/>
        </w:rPr>
      </w:pPr>
    </w:p>
    <w:p w14:paraId="5ABCF5A1" w14:textId="77777777" w:rsidR="00F22D97" w:rsidRPr="00234B82" w:rsidRDefault="00F22D97" w:rsidP="00F22D97">
      <w:pPr>
        <w:spacing w:line="360" w:lineRule="auto"/>
        <w:jc w:val="center"/>
        <w:rPr>
          <w:color w:val="000000" w:themeColor="text1"/>
          <w:sz w:val="28"/>
          <w:szCs w:val="28"/>
        </w:rPr>
      </w:pPr>
      <w:r w:rsidRPr="00081B90">
        <w:rPr>
          <w:noProof/>
          <w:lang w:val="ru-RU"/>
        </w:rPr>
        <w:drawing>
          <wp:inline distT="0" distB="0" distL="0" distR="0" wp14:anchorId="69B41922" wp14:editId="3D352D7B">
            <wp:extent cx="2495489" cy="2555687"/>
            <wp:effectExtent l="76200" t="76200" r="133985" b="130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512"/>
                    <a:stretch/>
                  </pic:blipFill>
                  <pic:spPr bwMode="auto">
                    <a:xfrm>
                      <a:off x="0" y="0"/>
                      <a:ext cx="2513814" cy="25744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27FF13" w14:textId="77777777" w:rsidR="00F22D97" w:rsidRPr="00234B82" w:rsidRDefault="00F22D97" w:rsidP="00F22D97">
      <w:pPr>
        <w:spacing w:line="360" w:lineRule="auto"/>
        <w:jc w:val="center"/>
        <w:rPr>
          <w:color w:val="000000" w:themeColor="text1"/>
          <w:sz w:val="24"/>
          <w:szCs w:val="28"/>
        </w:rPr>
      </w:pPr>
      <w:r w:rsidRPr="00234B82">
        <w:rPr>
          <w:color w:val="000000" w:themeColor="text1"/>
          <w:sz w:val="24"/>
          <w:szCs w:val="28"/>
        </w:rPr>
        <w:t>Рисунок 3 –</w:t>
      </w:r>
      <w:r>
        <w:rPr>
          <w:color w:val="000000" w:themeColor="text1"/>
          <w:sz w:val="24"/>
          <w:szCs w:val="28"/>
        </w:rPr>
        <w:t xml:space="preserve"> Выбор промежутка времени</w:t>
      </w:r>
    </w:p>
    <w:p w14:paraId="7F7150B8" w14:textId="77777777" w:rsidR="00F22D97" w:rsidRPr="007646E2" w:rsidRDefault="00F22D97" w:rsidP="00F22D97">
      <w:pPr>
        <w:pStyle w:val="aff0"/>
        <w:spacing w:line="360" w:lineRule="auto"/>
        <w:ind w:left="0" w:firstLine="709"/>
        <w:jc w:val="both"/>
        <w:rPr>
          <w:color w:val="000000" w:themeColor="text1"/>
          <w:sz w:val="28"/>
          <w:szCs w:val="28"/>
        </w:rPr>
      </w:pPr>
    </w:p>
    <w:p w14:paraId="3932945C" w14:textId="77777777" w:rsidR="00F22D97" w:rsidRPr="00234B82" w:rsidRDefault="00F22D97" w:rsidP="00357AB1">
      <w:pPr>
        <w:pStyle w:val="aff0"/>
        <w:numPr>
          <w:ilvl w:val="1"/>
          <w:numId w:val="50"/>
        </w:numPr>
        <w:spacing w:line="360" w:lineRule="auto"/>
        <w:contextualSpacing/>
        <w:jc w:val="both"/>
        <w:rPr>
          <w:color w:val="000000" w:themeColor="text1"/>
          <w:sz w:val="28"/>
          <w:szCs w:val="28"/>
        </w:rPr>
      </w:pPr>
      <w:r w:rsidRPr="00234B82">
        <w:rPr>
          <w:color w:val="000000" w:themeColor="text1"/>
          <w:sz w:val="28"/>
          <w:szCs w:val="28"/>
        </w:rPr>
        <w:t>Убедитесь в появление логов</w:t>
      </w:r>
    </w:p>
    <w:p w14:paraId="64726E74" w14:textId="77777777" w:rsidR="00F22D97" w:rsidRDefault="00F22D97" w:rsidP="00F22D97">
      <w:pPr>
        <w:pStyle w:val="aff0"/>
        <w:spacing w:line="360" w:lineRule="auto"/>
        <w:ind w:left="709"/>
        <w:jc w:val="both"/>
        <w:rPr>
          <w:color w:val="000000" w:themeColor="text1"/>
          <w:sz w:val="28"/>
          <w:szCs w:val="28"/>
        </w:rPr>
      </w:pPr>
    </w:p>
    <w:p w14:paraId="15043A99" w14:textId="77777777" w:rsidR="00F22D97" w:rsidRPr="00234B82" w:rsidRDefault="00F22D97" w:rsidP="00F22D97">
      <w:pPr>
        <w:spacing w:line="360" w:lineRule="auto"/>
        <w:jc w:val="center"/>
        <w:rPr>
          <w:color w:val="000000" w:themeColor="text1"/>
          <w:sz w:val="28"/>
          <w:szCs w:val="28"/>
        </w:rPr>
      </w:pPr>
      <w:r>
        <w:rPr>
          <w:noProof/>
          <w:lang w:val="ru-RU"/>
        </w:rPr>
        <w:drawing>
          <wp:inline distT="0" distB="0" distL="0" distR="0" wp14:anchorId="3C1E9263" wp14:editId="7BE2BD79">
            <wp:extent cx="5264150" cy="2435173"/>
            <wp:effectExtent l="76200" t="76200" r="127000" b="13716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434" cy="2439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48CCFB" w14:textId="77777777" w:rsidR="00F22D97" w:rsidRDefault="00F22D97" w:rsidP="00F22D97">
      <w:pPr>
        <w:spacing w:line="360" w:lineRule="auto"/>
        <w:jc w:val="center"/>
        <w:rPr>
          <w:color w:val="000000" w:themeColor="text1"/>
          <w:sz w:val="24"/>
          <w:szCs w:val="28"/>
        </w:rPr>
      </w:pPr>
      <w:r>
        <w:rPr>
          <w:color w:val="000000" w:themeColor="text1"/>
          <w:sz w:val="24"/>
          <w:szCs w:val="28"/>
        </w:rPr>
        <w:t>Рисунок 4</w:t>
      </w:r>
      <w:r w:rsidRPr="00234B82">
        <w:rPr>
          <w:color w:val="000000" w:themeColor="text1"/>
          <w:sz w:val="24"/>
          <w:szCs w:val="28"/>
        </w:rPr>
        <w:t xml:space="preserve"> </w:t>
      </w:r>
      <w:r>
        <w:rPr>
          <w:color w:val="000000" w:themeColor="text1"/>
          <w:sz w:val="24"/>
          <w:szCs w:val="28"/>
        </w:rPr>
        <w:t>–Логи</w:t>
      </w:r>
    </w:p>
    <w:p w14:paraId="29ECAB60" w14:textId="77777777" w:rsidR="00F22D97" w:rsidRPr="00234B82" w:rsidRDefault="00F22D97" w:rsidP="00F22D97">
      <w:pPr>
        <w:spacing w:line="360" w:lineRule="auto"/>
        <w:jc w:val="center"/>
        <w:rPr>
          <w:color w:val="000000" w:themeColor="text1"/>
          <w:sz w:val="24"/>
          <w:szCs w:val="28"/>
        </w:rPr>
      </w:pPr>
    </w:p>
    <w:p w14:paraId="777754D1" w14:textId="77777777" w:rsidR="00F22D97" w:rsidRPr="00234B82" w:rsidRDefault="00F22D97" w:rsidP="00357AB1">
      <w:pPr>
        <w:pStyle w:val="aff0"/>
        <w:numPr>
          <w:ilvl w:val="1"/>
          <w:numId w:val="50"/>
        </w:numPr>
        <w:spacing w:line="360" w:lineRule="auto"/>
        <w:ind w:left="0" w:firstLine="709"/>
        <w:contextualSpacing/>
        <w:jc w:val="both"/>
        <w:rPr>
          <w:sz w:val="28"/>
          <w:szCs w:val="28"/>
        </w:rPr>
      </w:pPr>
      <w:r w:rsidRPr="00234B82">
        <w:rPr>
          <w:color w:val="000000" w:themeColor="text1"/>
          <w:sz w:val="28"/>
          <w:szCs w:val="28"/>
        </w:rPr>
        <w:t>В разделе «Analytics» выберите вкладку «Visualize Library»</w:t>
      </w:r>
    </w:p>
    <w:p w14:paraId="37FDD90D" w14:textId="77777777" w:rsidR="00F22D97" w:rsidRPr="00234B82" w:rsidRDefault="00F22D97" w:rsidP="00357AB1">
      <w:pPr>
        <w:pStyle w:val="aff0"/>
        <w:numPr>
          <w:ilvl w:val="1"/>
          <w:numId w:val="50"/>
        </w:numPr>
        <w:spacing w:line="360" w:lineRule="auto"/>
        <w:ind w:left="0" w:firstLine="709"/>
        <w:contextualSpacing/>
        <w:jc w:val="both"/>
        <w:rPr>
          <w:color w:val="000000" w:themeColor="text1"/>
          <w:sz w:val="28"/>
          <w:szCs w:val="28"/>
        </w:rPr>
      </w:pPr>
      <w:r w:rsidRPr="00234B82">
        <w:rPr>
          <w:color w:val="000000" w:themeColor="text1"/>
          <w:sz w:val="28"/>
          <w:szCs w:val="28"/>
        </w:rPr>
        <w:t>Нажмите на «Create Visualization»</w:t>
      </w:r>
    </w:p>
    <w:p w14:paraId="207C9CC5" w14:textId="77777777" w:rsidR="00F22D97" w:rsidRPr="00234B82" w:rsidRDefault="00F22D97" w:rsidP="00F22D97">
      <w:pPr>
        <w:spacing w:line="360" w:lineRule="auto"/>
        <w:jc w:val="center"/>
        <w:rPr>
          <w:color w:val="000000" w:themeColor="text1"/>
          <w:sz w:val="28"/>
          <w:szCs w:val="28"/>
        </w:rPr>
      </w:pPr>
      <w:r w:rsidRPr="007646E2">
        <w:rPr>
          <w:noProof/>
          <w:lang w:val="ru-RU"/>
        </w:rPr>
        <w:lastRenderedPageBreak/>
        <w:drawing>
          <wp:inline distT="0" distB="0" distL="0" distR="0" wp14:anchorId="448BBF2C" wp14:editId="4031CA55">
            <wp:extent cx="5205035" cy="390586"/>
            <wp:effectExtent l="76200" t="76200" r="129540" b="1428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1058" cy="39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6EB42" w14:textId="77777777" w:rsidR="00F22D97" w:rsidRDefault="00F22D97" w:rsidP="00F22D97">
      <w:pPr>
        <w:spacing w:line="360" w:lineRule="auto"/>
        <w:jc w:val="center"/>
        <w:rPr>
          <w:color w:val="000000" w:themeColor="text1"/>
          <w:sz w:val="24"/>
          <w:szCs w:val="28"/>
        </w:rPr>
      </w:pPr>
      <w:r>
        <w:rPr>
          <w:color w:val="000000" w:themeColor="text1"/>
          <w:sz w:val="24"/>
          <w:szCs w:val="28"/>
        </w:rPr>
        <w:t>Рисунок 5</w:t>
      </w:r>
      <w:r w:rsidRPr="00234B82">
        <w:rPr>
          <w:color w:val="000000" w:themeColor="text1"/>
          <w:sz w:val="24"/>
          <w:szCs w:val="28"/>
        </w:rPr>
        <w:t xml:space="preserve"> -</w:t>
      </w:r>
      <w:r w:rsidRPr="00234B82">
        <w:t xml:space="preserve"> </w:t>
      </w:r>
      <w:r>
        <w:rPr>
          <w:color w:val="000000" w:themeColor="text1"/>
          <w:sz w:val="24"/>
          <w:szCs w:val="28"/>
        </w:rPr>
        <w:t>Вкладка</w:t>
      </w:r>
      <w:r w:rsidRPr="00234B82">
        <w:rPr>
          <w:color w:val="000000" w:themeColor="text1"/>
          <w:sz w:val="24"/>
          <w:szCs w:val="28"/>
        </w:rPr>
        <w:t xml:space="preserve"> «Visualize Library»</w:t>
      </w:r>
    </w:p>
    <w:p w14:paraId="23CC3DF0" w14:textId="77777777" w:rsidR="00F22D97" w:rsidRPr="00234B82" w:rsidRDefault="00F22D97" w:rsidP="00F22D97">
      <w:pPr>
        <w:spacing w:line="360" w:lineRule="auto"/>
        <w:jc w:val="center"/>
        <w:rPr>
          <w:color w:val="000000" w:themeColor="text1"/>
          <w:sz w:val="24"/>
          <w:szCs w:val="28"/>
        </w:rPr>
      </w:pPr>
    </w:p>
    <w:p w14:paraId="6D70D66F" w14:textId="77777777" w:rsidR="00F22D97" w:rsidRPr="00234B82" w:rsidRDefault="00F22D97" w:rsidP="00357AB1">
      <w:pPr>
        <w:pStyle w:val="aff0"/>
        <w:numPr>
          <w:ilvl w:val="1"/>
          <w:numId w:val="50"/>
        </w:numPr>
        <w:spacing w:line="360" w:lineRule="auto"/>
        <w:ind w:left="0" w:firstLine="709"/>
        <w:contextualSpacing/>
        <w:jc w:val="both"/>
        <w:rPr>
          <w:color w:val="000000" w:themeColor="text1"/>
          <w:sz w:val="28"/>
          <w:szCs w:val="28"/>
        </w:rPr>
      </w:pPr>
      <w:r w:rsidRPr="00234B82">
        <w:rPr>
          <w:color w:val="000000" w:themeColor="text1"/>
          <w:sz w:val="28"/>
          <w:szCs w:val="28"/>
        </w:rPr>
        <w:t xml:space="preserve"> Далее выберете «lens»</w:t>
      </w:r>
    </w:p>
    <w:p w14:paraId="1CDF4DA6" w14:textId="77777777" w:rsidR="00F22D97" w:rsidRDefault="00F22D97" w:rsidP="00F22D97">
      <w:pPr>
        <w:pStyle w:val="aff0"/>
        <w:spacing w:line="360" w:lineRule="auto"/>
        <w:ind w:left="709"/>
        <w:jc w:val="both"/>
        <w:rPr>
          <w:color w:val="000000" w:themeColor="text1"/>
          <w:sz w:val="28"/>
          <w:szCs w:val="28"/>
        </w:rPr>
      </w:pPr>
    </w:p>
    <w:p w14:paraId="3DB28D61" w14:textId="77777777" w:rsidR="00F22D97" w:rsidRPr="00234B82" w:rsidRDefault="00F22D97" w:rsidP="00F22D97">
      <w:pPr>
        <w:spacing w:line="360" w:lineRule="auto"/>
        <w:jc w:val="center"/>
        <w:rPr>
          <w:color w:val="000000" w:themeColor="text1"/>
          <w:sz w:val="24"/>
          <w:szCs w:val="28"/>
        </w:rPr>
      </w:pPr>
      <w:r w:rsidRPr="00234B82">
        <w:rPr>
          <w:noProof/>
          <w:lang w:val="ru-RU"/>
        </w:rPr>
        <w:drawing>
          <wp:inline distT="0" distB="0" distL="0" distR="0" wp14:anchorId="512C066E" wp14:editId="20FF84DA">
            <wp:extent cx="3905350" cy="2543175"/>
            <wp:effectExtent l="76200" t="76200" r="133350" b="1238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9842" cy="254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E6A54C" w14:textId="77777777" w:rsidR="00F22D97" w:rsidRPr="00234B82" w:rsidRDefault="00F22D97" w:rsidP="00F22D97">
      <w:pPr>
        <w:spacing w:line="360" w:lineRule="auto"/>
        <w:jc w:val="center"/>
        <w:rPr>
          <w:color w:val="000000" w:themeColor="text1"/>
          <w:sz w:val="24"/>
          <w:szCs w:val="28"/>
        </w:rPr>
      </w:pPr>
      <w:r>
        <w:rPr>
          <w:color w:val="000000" w:themeColor="text1"/>
          <w:sz w:val="24"/>
          <w:szCs w:val="28"/>
        </w:rPr>
        <w:t>Рисунок 6</w:t>
      </w:r>
      <w:r w:rsidRPr="00234B82">
        <w:rPr>
          <w:color w:val="000000" w:themeColor="text1"/>
          <w:sz w:val="24"/>
          <w:szCs w:val="28"/>
        </w:rPr>
        <w:t xml:space="preserve"> -</w:t>
      </w:r>
      <w:r>
        <w:rPr>
          <w:color w:val="000000" w:themeColor="text1"/>
          <w:sz w:val="24"/>
          <w:szCs w:val="28"/>
        </w:rPr>
        <w:t xml:space="preserve"> Визуализауция</w:t>
      </w:r>
    </w:p>
    <w:p w14:paraId="7C600D07" w14:textId="77777777" w:rsidR="00F22D97" w:rsidRDefault="00F22D97" w:rsidP="00F22D97">
      <w:pPr>
        <w:pStyle w:val="aff0"/>
        <w:spacing w:line="360" w:lineRule="auto"/>
        <w:ind w:left="0" w:firstLine="709"/>
        <w:jc w:val="both"/>
        <w:rPr>
          <w:color w:val="000000" w:themeColor="text1"/>
          <w:sz w:val="28"/>
          <w:szCs w:val="28"/>
        </w:rPr>
      </w:pPr>
    </w:p>
    <w:p w14:paraId="0BE0BD22" w14:textId="77777777" w:rsidR="00F22D97" w:rsidRPr="00234B82" w:rsidRDefault="00F22D97" w:rsidP="00357AB1">
      <w:pPr>
        <w:pStyle w:val="aff0"/>
        <w:numPr>
          <w:ilvl w:val="1"/>
          <w:numId w:val="50"/>
        </w:numPr>
        <w:spacing w:line="360" w:lineRule="auto"/>
        <w:ind w:left="0" w:firstLine="709"/>
        <w:contextualSpacing/>
        <w:jc w:val="both"/>
        <w:rPr>
          <w:color w:val="000000" w:themeColor="text1"/>
          <w:sz w:val="28"/>
          <w:szCs w:val="28"/>
        </w:rPr>
      </w:pPr>
      <w:r w:rsidRPr="00234B82">
        <w:rPr>
          <w:color w:val="000000" w:themeColor="text1"/>
          <w:sz w:val="28"/>
          <w:szCs w:val="28"/>
        </w:rPr>
        <w:t>Выберите тип визуализации «Table»</w:t>
      </w:r>
    </w:p>
    <w:p w14:paraId="47C470EE" w14:textId="77777777" w:rsidR="00F22D97" w:rsidRDefault="00F22D97" w:rsidP="00F22D97">
      <w:pPr>
        <w:pStyle w:val="aff0"/>
        <w:spacing w:line="360" w:lineRule="auto"/>
        <w:ind w:left="709"/>
        <w:jc w:val="both"/>
        <w:rPr>
          <w:color w:val="000000" w:themeColor="text1"/>
          <w:sz w:val="28"/>
          <w:szCs w:val="28"/>
        </w:rPr>
      </w:pPr>
    </w:p>
    <w:p w14:paraId="562D4169" w14:textId="77777777" w:rsidR="00F22D97" w:rsidRPr="00234B82" w:rsidRDefault="00F22D97" w:rsidP="00F22D97">
      <w:pPr>
        <w:spacing w:line="360" w:lineRule="auto"/>
        <w:jc w:val="center"/>
        <w:rPr>
          <w:color w:val="000000" w:themeColor="text1"/>
          <w:sz w:val="28"/>
          <w:szCs w:val="28"/>
        </w:rPr>
      </w:pPr>
      <w:r>
        <w:rPr>
          <w:noProof/>
          <w:lang w:val="ru-RU"/>
        </w:rPr>
        <w:drawing>
          <wp:inline distT="0" distB="0" distL="0" distR="0" wp14:anchorId="05985F56" wp14:editId="418E2C4D">
            <wp:extent cx="3939656" cy="2847975"/>
            <wp:effectExtent l="76200" t="76200" r="137160" b="1238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52600" cy="2857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334904" w14:textId="77777777" w:rsidR="00F22D97" w:rsidRPr="00234B82" w:rsidRDefault="00F22D97" w:rsidP="00F22D97">
      <w:pPr>
        <w:spacing w:line="360" w:lineRule="auto"/>
        <w:jc w:val="center"/>
        <w:rPr>
          <w:color w:val="000000" w:themeColor="text1"/>
          <w:sz w:val="24"/>
          <w:szCs w:val="28"/>
        </w:rPr>
      </w:pPr>
      <w:r>
        <w:rPr>
          <w:color w:val="000000" w:themeColor="text1"/>
          <w:sz w:val="24"/>
          <w:szCs w:val="28"/>
        </w:rPr>
        <w:t>Рисунок 7</w:t>
      </w:r>
      <w:r w:rsidRPr="00234B82">
        <w:rPr>
          <w:color w:val="000000" w:themeColor="text1"/>
          <w:sz w:val="24"/>
          <w:szCs w:val="28"/>
        </w:rPr>
        <w:t xml:space="preserve"> </w:t>
      </w:r>
      <w:r>
        <w:rPr>
          <w:color w:val="000000" w:themeColor="text1"/>
          <w:sz w:val="24"/>
          <w:szCs w:val="28"/>
        </w:rPr>
        <w:t>– Тип визуализации</w:t>
      </w:r>
    </w:p>
    <w:p w14:paraId="4784D932" w14:textId="77777777" w:rsidR="00F22D97" w:rsidRDefault="00F22D97" w:rsidP="00F22D97">
      <w:pPr>
        <w:pStyle w:val="aff0"/>
        <w:spacing w:line="360" w:lineRule="auto"/>
        <w:ind w:left="0" w:firstLine="709"/>
        <w:jc w:val="both"/>
        <w:rPr>
          <w:color w:val="000000" w:themeColor="text1"/>
          <w:sz w:val="28"/>
          <w:szCs w:val="28"/>
        </w:rPr>
      </w:pPr>
    </w:p>
    <w:p w14:paraId="4E8D3C96" w14:textId="77777777" w:rsidR="00F22D97" w:rsidRPr="00234B82" w:rsidRDefault="00F22D97" w:rsidP="00357AB1">
      <w:pPr>
        <w:pStyle w:val="aff0"/>
        <w:numPr>
          <w:ilvl w:val="1"/>
          <w:numId w:val="50"/>
        </w:numPr>
        <w:spacing w:line="360" w:lineRule="auto"/>
        <w:ind w:left="0" w:firstLine="709"/>
        <w:contextualSpacing/>
        <w:jc w:val="both"/>
        <w:rPr>
          <w:color w:val="000000" w:themeColor="text1"/>
          <w:sz w:val="28"/>
          <w:szCs w:val="28"/>
        </w:rPr>
      </w:pPr>
      <w:r w:rsidRPr="00234B82">
        <w:rPr>
          <w:color w:val="000000" w:themeColor="text1"/>
          <w:sz w:val="28"/>
          <w:szCs w:val="28"/>
        </w:rPr>
        <w:t>Настройте визуализацию. Для этого перетащите поля «source.ip», «source.port», «destination.ip» и «destination.port» в центр страницы.</w:t>
      </w:r>
    </w:p>
    <w:p w14:paraId="1B5A3623" w14:textId="77777777" w:rsidR="00F22D97" w:rsidRDefault="00F22D97" w:rsidP="00F22D97">
      <w:pPr>
        <w:pStyle w:val="aff0"/>
        <w:spacing w:line="360" w:lineRule="auto"/>
        <w:ind w:left="709"/>
        <w:jc w:val="both"/>
        <w:rPr>
          <w:color w:val="000000" w:themeColor="text1"/>
          <w:sz w:val="28"/>
          <w:szCs w:val="28"/>
        </w:rPr>
      </w:pPr>
    </w:p>
    <w:p w14:paraId="6EDBA8EA" w14:textId="77777777" w:rsidR="00F22D97" w:rsidRPr="00234B82" w:rsidRDefault="00F22D97" w:rsidP="00F22D97">
      <w:pPr>
        <w:spacing w:line="360" w:lineRule="auto"/>
        <w:jc w:val="center"/>
        <w:rPr>
          <w:color w:val="000000" w:themeColor="text1"/>
          <w:sz w:val="28"/>
          <w:szCs w:val="28"/>
        </w:rPr>
      </w:pPr>
      <w:r w:rsidRPr="004B2236">
        <w:rPr>
          <w:noProof/>
          <w:lang w:val="ru-RU"/>
        </w:rPr>
        <w:drawing>
          <wp:inline distT="0" distB="0" distL="0" distR="0" wp14:anchorId="06465972" wp14:editId="53E22B3A">
            <wp:extent cx="5467350" cy="1932713"/>
            <wp:effectExtent l="76200" t="76200" r="133350" b="12509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1747" cy="1934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EC0ECB" w14:textId="77777777" w:rsidR="00F22D97" w:rsidRDefault="00F22D97" w:rsidP="00F22D97">
      <w:pPr>
        <w:spacing w:line="360" w:lineRule="auto"/>
        <w:jc w:val="center"/>
        <w:rPr>
          <w:color w:val="000000" w:themeColor="text1"/>
          <w:sz w:val="24"/>
          <w:szCs w:val="28"/>
        </w:rPr>
      </w:pPr>
      <w:r w:rsidRPr="00234B82">
        <w:rPr>
          <w:color w:val="000000" w:themeColor="text1"/>
          <w:sz w:val="24"/>
          <w:szCs w:val="28"/>
        </w:rPr>
        <w:t>Рисунок 8 –</w:t>
      </w:r>
      <w:r>
        <w:rPr>
          <w:color w:val="000000" w:themeColor="text1"/>
          <w:sz w:val="24"/>
          <w:szCs w:val="28"/>
        </w:rPr>
        <w:t xml:space="preserve"> Настройка визуализации</w:t>
      </w:r>
    </w:p>
    <w:p w14:paraId="2A007044" w14:textId="77777777" w:rsidR="00F22D97" w:rsidRPr="00234B82" w:rsidRDefault="00F22D97" w:rsidP="00F22D97">
      <w:pPr>
        <w:spacing w:line="360" w:lineRule="auto"/>
        <w:jc w:val="center"/>
        <w:rPr>
          <w:color w:val="000000" w:themeColor="text1"/>
          <w:sz w:val="24"/>
          <w:szCs w:val="28"/>
          <w:lang w:val="ru-RU"/>
        </w:rPr>
      </w:pPr>
    </w:p>
    <w:p w14:paraId="6DDFB78B" w14:textId="77777777" w:rsidR="00F22D97" w:rsidRPr="00234B82" w:rsidRDefault="00F22D97" w:rsidP="00357AB1">
      <w:pPr>
        <w:pStyle w:val="aff0"/>
        <w:numPr>
          <w:ilvl w:val="1"/>
          <w:numId w:val="50"/>
        </w:numPr>
        <w:spacing w:line="360" w:lineRule="auto"/>
        <w:ind w:left="0" w:firstLine="709"/>
        <w:contextualSpacing/>
        <w:jc w:val="both"/>
        <w:rPr>
          <w:i/>
          <w:color w:val="000000" w:themeColor="text1"/>
          <w:sz w:val="28"/>
          <w:szCs w:val="28"/>
        </w:rPr>
      </w:pPr>
      <w:r w:rsidRPr="00234B82">
        <w:rPr>
          <w:color w:val="000000" w:themeColor="text1"/>
          <w:sz w:val="28"/>
          <w:szCs w:val="28"/>
        </w:rPr>
        <w:t xml:space="preserve">В разделе «Metrics» выбираем </w:t>
      </w:r>
      <w:r w:rsidRPr="00234B82">
        <w:rPr>
          <w:i/>
          <w:color w:val="000000" w:themeColor="text1"/>
          <w:sz w:val="28"/>
          <w:szCs w:val="28"/>
        </w:rPr>
        <w:t>Median of source.port</w:t>
      </w:r>
    </w:p>
    <w:p w14:paraId="3A913D57" w14:textId="77777777" w:rsidR="00F22D97" w:rsidRPr="00234B82" w:rsidRDefault="00F22D97" w:rsidP="00F22D97">
      <w:pPr>
        <w:spacing w:line="360" w:lineRule="auto"/>
        <w:jc w:val="both"/>
        <w:rPr>
          <w:color w:val="000000" w:themeColor="text1"/>
          <w:sz w:val="28"/>
          <w:szCs w:val="28"/>
        </w:rPr>
      </w:pPr>
    </w:p>
    <w:p w14:paraId="70EB1788" w14:textId="77777777" w:rsidR="00F22D97" w:rsidRPr="00234B82" w:rsidRDefault="00F22D97" w:rsidP="00F22D97">
      <w:pPr>
        <w:spacing w:line="360" w:lineRule="auto"/>
        <w:jc w:val="center"/>
        <w:rPr>
          <w:color w:val="000000" w:themeColor="text1"/>
          <w:sz w:val="28"/>
          <w:szCs w:val="28"/>
        </w:rPr>
      </w:pPr>
      <w:r>
        <w:rPr>
          <w:noProof/>
          <w:lang w:val="ru-RU"/>
        </w:rPr>
        <w:drawing>
          <wp:inline distT="0" distB="0" distL="0" distR="0" wp14:anchorId="26A12E7B" wp14:editId="1080F96E">
            <wp:extent cx="4886325" cy="2276281"/>
            <wp:effectExtent l="76200" t="76200" r="123825" b="12446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4475" cy="2280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F2AFF3" w14:textId="77777777" w:rsidR="00F22D97" w:rsidRPr="00234B82" w:rsidRDefault="00F22D97" w:rsidP="00F22D97">
      <w:pPr>
        <w:spacing w:line="360" w:lineRule="auto"/>
        <w:jc w:val="center"/>
        <w:rPr>
          <w:color w:val="000000" w:themeColor="text1"/>
          <w:sz w:val="24"/>
          <w:szCs w:val="28"/>
        </w:rPr>
      </w:pPr>
      <w:r w:rsidRPr="00234B82">
        <w:rPr>
          <w:color w:val="000000" w:themeColor="text1"/>
          <w:sz w:val="24"/>
          <w:szCs w:val="28"/>
        </w:rPr>
        <w:t xml:space="preserve">Рисунок 9 </w:t>
      </w:r>
      <w:r>
        <w:rPr>
          <w:color w:val="000000" w:themeColor="text1"/>
          <w:sz w:val="24"/>
          <w:szCs w:val="28"/>
        </w:rPr>
        <w:t>–</w:t>
      </w:r>
      <w:r w:rsidRPr="00234B82">
        <w:t xml:space="preserve"> </w:t>
      </w:r>
      <w:r>
        <w:rPr>
          <w:color w:val="000000" w:themeColor="text1"/>
          <w:sz w:val="24"/>
          <w:szCs w:val="28"/>
        </w:rPr>
        <w:t xml:space="preserve">Раздел </w:t>
      </w:r>
      <w:r w:rsidRPr="00234B82">
        <w:rPr>
          <w:color w:val="000000" w:themeColor="text1"/>
          <w:sz w:val="24"/>
          <w:szCs w:val="28"/>
        </w:rPr>
        <w:t>«Metrics»</w:t>
      </w:r>
    </w:p>
    <w:p w14:paraId="4A54B459" w14:textId="77777777" w:rsidR="00F22D97" w:rsidRDefault="00F22D97" w:rsidP="00F22D97">
      <w:pPr>
        <w:pStyle w:val="aff0"/>
        <w:spacing w:line="360" w:lineRule="auto"/>
        <w:ind w:left="0" w:firstLine="709"/>
        <w:jc w:val="both"/>
        <w:rPr>
          <w:color w:val="000000" w:themeColor="text1"/>
          <w:sz w:val="28"/>
          <w:szCs w:val="28"/>
        </w:rPr>
      </w:pPr>
    </w:p>
    <w:p w14:paraId="2E97A794" w14:textId="77777777" w:rsidR="00F22D97" w:rsidRDefault="00F22D97" w:rsidP="00F22D97">
      <w:pPr>
        <w:pStyle w:val="aff0"/>
        <w:spacing w:line="360" w:lineRule="auto"/>
        <w:ind w:left="0" w:firstLine="709"/>
        <w:jc w:val="both"/>
        <w:rPr>
          <w:color w:val="000000" w:themeColor="text1"/>
          <w:sz w:val="28"/>
          <w:szCs w:val="28"/>
        </w:rPr>
      </w:pPr>
    </w:p>
    <w:p w14:paraId="0B04AC2A" w14:textId="77777777" w:rsidR="00F22D97" w:rsidRDefault="00F22D97" w:rsidP="00F22D97">
      <w:pPr>
        <w:pStyle w:val="aff0"/>
        <w:spacing w:line="360" w:lineRule="auto"/>
        <w:ind w:left="0" w:firstLine="709"/>
        <w:jc w:val="both"/>
        <w:rPr>
          <w:color w:val="000000" w:themeColor="text1"/>
          <w:sz w:val="28"/>
          <w:szCs w:val="28"/>
        </w:rPr>
      </w:pPr>
    </w:p>
    <w:p w14:paraId="4D4D811A" w14:textId="77777777" w:rsidR="00F22D97" w:rsidRDefault="00F22D97" w:rsidP="00F22D97">
      <w:pPr>
        <w:pStyle w:val="aff0"/>
        <w:spacing w:line="360" w:lineRule="auto"/>
        <w:ind w:left="0" w:firstLine="709"/>
        <w:jc w:val="both"/>
        <w:rPr>
          <w:color w:val="000000" w:themeColor="text1"/>
          <w:sz w:val="28"/>
          <w:szCs w:val="28"/>
        </w:rPr>
      </w:pPr>
    </w:p>
    <w:p w14:paraId="315EA4FA" w14:textId="77777777" w:rsidR="00F22D97" w:rsidRDefault="00F22D97" w:rsidP="00F22D97">
      <w:pPr>
        <w:pStyle w:val="aff0"/>
        <w:spacing w:line="360" w:lineRule="auto"/>
        <w:ind w:left="0" w:firstLine="709"/>
        <w:jc w:val="both"/>
        <w:rPr>
          <w:color w:val="000000" w:themeColor="text1"/>
          <w:sz w:val="28"/>
          <w:szCs w:val="28"/>
        </w:rPr>
      </w:pPr>
    </w:p>
    <w:p w14:paraId="16EBDF31" w14:textId="77777777" w:rsidR="00F22D97" w:rsidRPr="00234B82" w:rsidRDefault="00F22D97" w:rsidP="00F22D97">
      <w:pPr>
        <w:spacing w:line="360" w:lineRule="auto"/>
        <w:jc w:val="both"/>
        <w:rPr>
          <w:color w:val="000000" w:themeColor="text1"/>
          <w:sz w:val="28"/>
          <w:szCs w:val="28"/>
        </w:rPr>
      </w:pPr>
    </w:p>
    <w:p w14:paraId="71DE2281" w14:textId="77777777" w:rsidR="00F22D97" w:rsidRPr="00F22D97" w:rsidRDefault="00F22D97" w:rsidP="00357AB1">
      <w:pPr>
        <w:pStyle w:val="aff0"/>
        <w:numPr>
          <w:ilvl w:val="1"/>
          <w:numId w:val="50"/>
        </w:numPr>
        <w:spacing w:line="360" w:lineRule="auto"/>
        <w:ind w:left="0" w:firstLine="709"/>
        <w:contextualSpacing/>
        <w:jc w:val="both"/>
        <w:rPr>
          <w:color w:val="000000" w:themeColor="text1"/>
          <w:sz w:val="28"/>
          <w:szCs w:val="28"/>
          <w:lang w:val="ru-RU"/>
        </w:rPr>
      </w:pPr>
      <w:r w:rsidRPr="00F22D97">
        <w:rPr>
          <w:color w:val="000000" w:themeColor="text1"/>
          <w:sz w:val="28"/>
          <w:szCs w:val="28"/>
          <w:lang w:val="ru-RU"/>
        </w:rPr>
        <w:lastRenderedPageBreak/>
        <w:t>Далее выбираем функцию «</w:t>
      </w:r>
      <w:r>
        <w:rPr>
          <w:color w:val="000000" w:themeColor="text1"/>
          <w:sz w:val="28"/>
          <w:szCs w:val="28"/>
        </w:rPr>
        <w:t>Unique</w:t>
      </w:r>
      <w:r w:rsidRPr="00F22D97">
        <w:rPr>
          <w:color w:val="000000" w:themeColor="text1"/>
          <w:sz w:val="28"/>
          <w:szCs w:val="28"/>
          <w:lang w:val="ru-RU"/>
        </w:rPr>
        <w:t xml:space="preserve"> </w:t>
      </w:r>
      <w:r>
        <w:rPr>
          <w:color w:val="000000" w:themeColor="text1"/>
          <w:sz w:val="28"/>
          <w:szCs w:val="28"/>
        </w:rPr>
        <w:t>count</w:t>
      </w:r>
      <w:r w:rsidRPr="00F22D97">
        <w:rPr>
          <w:color w:val="000000" w:themeColor="text1"/>
          <w:sz w:val="28"/>
          <w:szCs w:val="28"/>
          <w:lang w:val="ru-RU"/>
        </w:rPr>
        <w:t>»</w:t>
      </w:r>
    </w:p>
    <w:p w14:paraId="71DEA88B" w14:textId="77777777" w:rsidR="00F22D97" w:rsidRPr="00F22D97" w:rsidRDefault="00F22D97" w:rsidP="00F22D97">
      <w:pPr>
        <w:pStyle w:val="aff0"/>
        <w:spacing w:line="360" w:lineRule="auto"/>
        <w:ind w:left="1440"/>
        <w:jc w:val="both"/>
        <w:rPr>
          <w:color w:val="000000" w:themeColor="text1"/>
          <w:sz w:val="28"/>
          <w:szCs w:val="28"/>
          <w:lang w:val="ru-RU"/>
        </w:rPr>
      </w:pPr>
    </w:p>
    <w:p w14:paraId="05F4DC1A" w14:textId="77777777" w:rsidR="00F22D97" w:rsidRDefault="00F22D97" w:rsidP="00F22D97">
      <w:pPr>
        <w:spacing w:line="360" w:lineRule="auto"/>
        <w:jc w:val="center"/>
        <w:rPr>
          <w:color w:val="000000" w:themeColor="text1"/>
          <w:sz w:val="28"/>
          <w:szCs w:val="28"/>
        </w:rPr>
      </w:pPr>
      <w:r>
        <w:rPr>
          <w:noProof/>
          <w:lang w:val="ru-RU"/>
        </w:rPr>
        <w:drawing>
          <wp:inline distT="0" distB="0" distL="0" distR="0" wp14:anchorId="3EEDB525" wp14:editId="404B3185">
            <wp:extent cx="3824246" cy="2505075"/>
            <wp:effectExtent l="76200" t="76200" r="138430" b="1238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5738" cy="2506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AC91D0" w14:textId="77777777" w:rsidR="00F22D97" w:rsidRPr="00234B82" w:rsidRDefault="00F22D97" w:rsidP="00F22D97">
      <w:pPr>
        <w:spacing w:line="360" w:lineRule="auto"/>
        <w:jc w:val="center"/>
        <w:rPr>
          <w:color w:val="000000" w:themeColor="text1"/>
          <w:sz w:val="28"/>
          <w:szCs w:val="28"/>
        </w:rPr>
      </w:pPr>
      <w:r w:rsidRPr="00234B82">
        <w:rPr>
          <w:color w:val="000000" w:themeColor="text1"/>
          <w:sz w:val="24"/>
          <w:szCs w:val="28"/>
        </w:rPr>
        <w:t xml:space="preserve">Рисунок 10 </w:t>
      </w:r>
      <w:r>
        <w:rPr>
          <w:color w:val="000000" w:themeColor="text1"/>
          <w:sz w:val="24"/>
          <w:szCs w:val="28"/>
        </w:rPr>
        <w:t>–</w:t>
      </w:r>
      <w:r w:rsidRPr="00234B82">
        <w:rPr>
          <w:color w:val="000000" w:themeColor="text1"/>
          <w:sz w:val="24"/>
          <w:szCs w:val="28"/>
        </w:rPr>
        <w:t xml:space="preserve"> </w:t>
      </w:r>
      <w:r>
        <w:rPr>
          <w:color w:val="000000" w:themeColor="text1"/>
          <w:sz w:val="24"/>
          <w:szCs w:val="28"/>
        </w:rPr>
        <w:t>Выбор функции</w:t>
      </w:r>
    </w:p>
    <w:p w14:paraId="00628D2B" w14:textId="77777777" w:rsidR="00F22D97" w:rsidRDefault="00F22D97" w:rsidP="00F22D97">
      <w:pPr>
        <w:pStyle w:val="aff0"/>
        <w:spacing w:line="360" w:lineRule="auto"/>
        <w:ind w:left="0" w:firstLine="709"/>
        <w:jc w:val="both"/>
        <w:rPr>
          <w:color w:val="000000" w:themeColor="text1"/>
          <w:sz w:val="28"/>
          <w:szCs w:val="28"/>
        </w:rPr>
      </w:pPr>
    </w:p>
    <w:p w14:paraId="5FCE4B5D" w14:textId="77777777" w:rsidR="00F22D97" w:rsidRPr="00C11997" w:rsidRDefault="00F22D97" w:rsidP="00357AB1">
      <w:pPr>
        <w:pStyle w:val="aff0"/>
        <w:numPr>
          <w:ilvl w:val="1"/>
          <w:numId w:val="50"/>
        </w:numPr>
        <w:spacing w:line="360" w:lineRule="auto"/>
        <w:ind w:left="0" w:firstLine="709"/>
        <w:contextualSpacing/>
        <w:jc w:val="both"/>
        <w:rPr>
          <w:i/>
          <w:color w:val="000000" w:themeColor="text1"/>
          <w:sz w:val="28"/>
          <w:szCs w:val="28"/>
        </w:rPr>
      </w:pPr>
      <w:r>
        <w:rPr>
          <w:color w:val="000000" w:themeColor="text1"/>
          <w:sz w:val="28"/>
          <w:szCs w:val="28"/>
        </w:rPr>
        <w:t>Пункты</w:t>
      </w:r>
      <w:r w:rsidRPr="00C11997">
        <w:rPr>
          <w:color w:val="000000" w:themeColor="text1"/>
          <w:sz w:val="28"/>
          <w:szCs w:val="28"/>
        </w:rPr>
        <w:t xml:space="preserve"> </w:t>
      </w:r>
      <w:r>
        <w:rPr>
          <w:color w:val="000000" w:themeColor="text1"/>
          <w:sz w:val="28"/>
          <w:szCs w:val="28"/>
        </w:rPr>
        <w:t>повторяем</w:t>
      </w:r>
      <w:r w:rsidRPr="00C11997">
        <w:rPr>
          <w:color w:val="000000" w:themeColor="text1"/>
          <w:sz w:val="28"/>
          <w:szCs w:val="28"/>
        </w:rPr>
        <w:t xml:space="preserve"> </w:t>
      </w:r>
      <w:r>
        <w:rPr>
          <w:color w:val="000000" w:themeColor="text1"/>
          <w:sz w:val="28"/>
          <w:szCs w:val="28"/>
        </w:rPr>
        <w:t>для</w:t>
      </w:r>
      <w:r w:rsidRPr="00C11997">
        <w:rPr>
          <w:color w:val="000000" w:themeColor="text1"/>
          <w:sz w:val="28"/>
          <w:szCs w:val="28"/>
        </w:rPr>
        <w:t xml:space="preserve"> </w:t>
      </w:r>
      <w:r w:rsidRPr="00C11997">
        <w:rPr>
          <w:i/>
          <w:color w:val="000000" w:themeColor="text1"/>
          <w:sz w:val="28"/>
          <w:szCs w:val="28"/>
        </w:rPr>
        <w:t>Median of destination.port</w:t>
      </w:r>
    </w:p>
    <w:p w14:paraId="082E1717" w14:textId="77777777" w:rsidR="00F22D97" w:rsidRPr="00F22D97" w:rsidRDefault="00F22D97" w:rsidP="00357AB1">
      <w:pPr>
        <w:pStyle w:val="aff0"/>
        <w:numPr>
          <w:ilvl w:val="1"/>
          <w:numId w:val="50"/>
        </w:numPr>
        <w:spacing w:line="360" w:lineRule="auto"/>
        <w:ind w:left="0" w:firstLine="709"/>
        <w:contextualSpacing/>
        <w:jc w:val="both"/>
        <w:rPr>
          <w:color w:val="000000" w:themeColor="text1"/>
          <w:sz w:val="28"/>
          <w:szCs w:val="28"/>
          <w:lang w:val="ru-RU"/>
        </w:rPr>
      </w:pPr>
      <w:r w:rsidRPr="00F22D97">
        <w:rPr>
          <w:color w:val="000000" w:themeColor="text1"/>
          <w:sz w:val="28"/>
          <w:szCs w:val="28"/>
          <w:lang w:val="ru-RU"/>
        </w:rPr>
        <w:t>Далее сохраните и добавьте визуализацию в панель управления, нажав на кнопку «</w:t>
      </w:r>
      <w:r w:rsidRPr="00234B82">
        <w:rPr>
          <w:color w:val="000000" w:themeColor="text1"/>
          <w:sz w:val="28"/>
          <w:szCs w:val="28"/>
        </w:rPr>
        <w:t>Save</w:t>
      </w:r>
      <w:r w:rsidRPr="00F22D97">
        <w:rPr>
          <w:color w:val="000000" w:themeColor="text1"/>
          <w:sz w:val="28"/>
          <w:szCs w:val="28"/>
          <w:lang w:val="ru-RU"/>
        </w:rPr>
        <w:t>».</w:t>
      </w:r>
    </w:p>
    <w:p w14:paraId="6B388939" w14:textId="77777777" w:rsidR="00F22D97" w:rsidRPr="00F22D97" w:rsidRDefault="00F22D97" w:rsidP="00F22D97">
      <w:pPr>
        <w:pStyle w:val="aff0"/>
        <w:spacing w:line="360" w:lineRule="auto"/>
        <w:ind w:left="1440"/>
        <w:jc w:val="both"/>
        <w:rPr>
          <w:color w:val="000000" w:themeColor="text1"/>
          <w:sz w:val="28"/>
          <w:szCs w:val="28"/>
          <w:lang w:val="ru-RU"/>
        </w:rPr>
      </w:pPr>
    </w:p>
    <w:p w14:paraId="72F52E90" w14:textId="77777777" w:rsidR="00F22D97" w:rsidRDefault="00F22D97" w:rsidP="00F22D97">
      <w:pPr>
        <w:spacing w:line="360" w:lineRule="auto"/>
        <w:jc w:val="center"/>
        <w:rPr>
          <w:color w:val="000000" w:themeColor="text1"/>
          <w:sz w:val="24"/>
          <w:szCs w:val="28"/>
        </w:rPr>
      </w:pPr>
      <w:r>
        <w:rPr>
          <w:noProof/>
          <w:lang w:val="ru-RU"/>
        </w:rPr>
        <w:drawing>
          <wp:inline distT="0" distB="0" distL="0" distR="0" wp14:anchorId="1FB7966E" wp14:editId="6112CF01">
            <wp:extent cx="5181600" cy="2558398"/>
            <wp:effectExtent l="76200" t="76200" r="133350" b="128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931" cy="2559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84904" w14:textId="77777777" w:rsidR="00F22D97" w:rsidRPr="008E5962" w:rsidRDefault="00F22D97" w:rsidP="00F22D97">
      <w:pPr>
        <w:spacing w:line="360" w:lineRule="auto"/>
        <w:jc w:val="center"/>
        <w:rPr>
          <w:color w:val="000000" w:themeColor="text1"/>
          <w:sz w:val="28"/>
          <w:szCs w:val="28"/>
        </w:rPr>
      </w:pPr>
      <w:r w:rsidRPr="00234B82">
        <w:rPr>
          <w:color w:val="000000" w:themeColor="text1"/>
          <w:sz w:val="24"/>
          <w:szCs w:val="28"/>
        </w:rPr>
        <w:t xml:space="preserve">Рисунок 11 </w:t>
      </w:r>
      <w:r>
        <w:rPr>
          <w:color w:val="000000" w:themeColor="text1"/>
          <w:sz w:val="24"/>
          <w:szCs w:val="28"/>
        </w:rPr>
        <w:t>–</w:t>
      </w:r>
      <w:r w:rsidRPr="00234B82">
        <w:rPr>
          <w:color w:val="000000" w:themeColor="text1"/>
          <w:sz w:val="24"/>
          <w:szCs w:val="28"/>
        </w:rPr>
        <w:t xml:space="preserve"> </w:t>
      </w:r>
      <w:r>
        <w:rPr>
          <w:color w:val="000000" w:themeColor="text1"/>
          <w:sz w:val="24"/>
          <w:szCs w:val="28"/>
        </w:rPr>
        <w:t>Готовый dashbord</w:t>
      </w:r>
    </w:p>
    <w:p w14:paraId="2FE5FE4A" w14:textId="77777777" w:rsidR="00F22D97" w:rsidRPr="007646E2" w:rsidRDefault="00F22D97" w:rsidP="00F22D97">
      <w:pPr>
        <w:spacing w:line="360" w:lineRule="auto"/>
        <w:ind w:firstLine="709"/>
        <w:jc w:val="both"/>
        <w:rPr>
          <w:color w:val="000000" w:themeColor="text1"/>
          <w:sz w:val="28"/>
          <w:szCs w:val="28"/>
        </w:rPr>
      </w:pPr>
    </w:p>
    <w:p w14:paraId="25591C93" w14:textId="77777777" w:rsidR="00F22D97" w:rsidRPr="00E13275" w:rsidRDefault="00F22D97" w:rsidP="00F22D97"/>
    <w:p w14:paraId="66A9F603" w14:textId="77777777" w:rsidR="001F7A87" w:rsidRPr="008C645E" w:rsidRDefault="001F7A87" w:rsidP="00F22D97">
      <w:pPr>
        <w:pStyle w:val="15"/>
        <w:jc w:val="center"/>
        <w:rPr>
          <w:lang w:val="ru-RU"/>
        </w:rPr>
      </w:pPr>
    </w:p>
    <w:sectPr w:rsidR="001F7A87" w:rsidRPr="008C645E" w:rsidSect="00774355">
      <w:footerReference w:type="default" r:id="rId57"/>
      <w:pgSz w:w="11906" w:h="16838" w:code="9"/>
      <w:pgMar w:top="1134" w:right="851" w:bottom="1134" w:left="1701" w:header="709" w:footer="709"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root" w:date="2022-05-29T22:03:00Z" w:initials="r">
    <w:p w14:paraId="2335E3D6" w14:textId="77777777" w:rsidR="0054038E" w:rsidRDefault="0054038E">
      <w:pPr>
        <w:pStyle w:val="af8"/>
        <w:rPr>
          <w:lang w:val="ru-RU"/>
        </w:rPr>
      </w:pPr>
      <w:r>
        <w:rPr>
          <w:rStyle w:val="af7"/>
        </w:rPr>
        <w:annotationRef/>
      </w:r>
      <w:r>
        <w:rPr>
          <w:lang w:val="ru-RU"/>
        </w:rPr>
        <w:t>Лучше избегать формулировок типа «указываем», «выполняем» и тд. Корректнее писать «необходимо указать», «необходимо выполнить»</w:t>
      </w:r>
    </w:p>
    <w:p w14:paraId="7AEC1F0C" w14:textId="77777777" w:rsidR="0054038E" w:rsidRDefault="0054038E">
      <w:pPr>
        <w:pStyle w:val="af8"/>
        <w:rPr>
          <w:lang w:val="ru-RU"/>
        </w:rPr>
      </w:pPr>
    </w:p>
    <w:p w14:paraId="6F03533F" w14:textId="59280B59" w:rsidR="0054038E" w:rsidRPr="0054038E" w:rsidRDefault="0054038E">
      <w:pPr>
        <w:pStyle w:val="af8"/>
        <w:rPr>
          <w:lang w:val="ru-RU"/>
        </w:rPr>
      </w:pPr>
      <w:r>
        <w:rPr>
          <w:lang w:val="ru-RU"/>
        </w:rPr>
        <w:t>Посмотри такие темки по всему тексту</w:t>
      </w:r>
    </w:p>
  </w:comment>
  <w:comment w:id="54" w:author="root" w:date="2022-05-29T22:07:00Z" w:initials="r">
    <w:p w14:paraId="583B75ED" w14:textId="35D86A1B" w:rsidR="00DE0A89" w:rsidRPr="00DE0A89" w:rsidRDefault="00DE0A89">
      <w:pPr>
        <w:pStyle w:val="af8"/>
        <w:rPr>
          <w:lang w:val="ru-RU"/>
        </w:rPr>
      </w:pPr>
      <w:r>
        <w:rPr>
          <w:rStyle w:val="af7"/>
        </w:rPr>
        <w:annotationRef/>
      </w:r>
      <w:r>
        <w:rPr>
          <w:lang w:val="ru-RU"/>
        </w:rPr>
        <w:t>Молодец, хорошо описала работы!</w:t>
      </w:r>
    </w:p>
  </w:comment>
  <w:comment w:id="60" w:author="root" w:date="2022-05-29T22:08:00Z" w:initials="r">
    <w:p w14:paraId="13BEE861" w14:textId="360225FA" w:rsidR="00DE0A89" w:rsidRDefault="00DE0A89">
      <w:pPr>
        <w:pStyle w:val="af8"/>
        <w:rPr>
          <w:lang w:val="ru-RU"/>
        </w:rPr>
      </w:pPr>
      <w:r>
        <w:rPr>
          <w:rStyle w:val="af7"/>
        </w:rPr>
        <w:annotationRef/>
      </w:r>
      <w:r>
        <w:rPr>
          <w:lang w:val="ru-RU"/>
        </w:rPr>
        <w:t>Нужно добавить больше «умных» книг и статей</w:t>
      </w:r>
    </w:p>
    <w:p w14:paraId="1B9CA9C3" w14:textId="77777777" w:rsidR="00DE0A89" w:rsidRDefault="00DE0A89">
      <w:pPr>
        <w:pStyle w:val="af8"/>
        <w:rPr>
          <w:lang w:val="ru-RU"/>
        </w:rPr>
      </w:pPr>
      <w:r>
        <w:rPr>
          <w:lang w:val="ru-RU"/>
        </w:rPr>
        <w:t>Ну чет типа тенненбаума и тд</w:t>
      </w:r>
    </w:p>
    <w:p w14:paraId="1B6D94B2" w14:textId="225128CE" w:rsidR="00DE0A89" w:rsidRPr="00DE0A89" w:rsidRDefault="00DE0A89">
      <w:pPr>
        <w:pStyle w:val="af8"/>
        <w:rPr>
          <w:lang w:val="ru-RU"/>
        </w:rPr>
      </w:pPr>
      <w:r>
        <w:rPr>
          <w:lang w:val="ru-RU"/>
        </w:rPr>
        <w:t>А то получается что все инфа из Интернета (такое не очень любят)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03533F" w15:done="0"/>
  <w15:commentEx w15:paraId="583B75ED" w15:done="0"/>
  <w15:commentEx w15:paraId="1B6D94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E6C18" w16cex:dateUtc="2022-05-29T19:03:00Z"/>
  <w16cex:commentExtensible w16cex:durableId="263E6D0A" w16cex:dateUtc="2022-05-29T19:07:00Z"/>
  <w16cex:commentExtensible w16cex:durableId="263E6D64" w16cex:dateUtc="2022-05-29T19: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03533F" w16cid:durableId="263E6C18"/>
  <w16cid:commentId w16cid:paraId="583B75ED" w16cid:durableId="263E6D0A"/>
  <w16cid:commentId w16cid:paraId="1B6D94B2" w16cid:durableId="263E6D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C2687" w14:textId="77777777" w:rsidR="00B41EBB" w:rsidRDefault="00B41EBB" w:rsidP="008C645E">
      <w:r>
        <w:separator/>
      </w:r>
    </w:p>
  </w:endnote>
  <w:endnote w:type="continuationSeparator" w:id="0">
    <w:p w14:paraId="05D3D93D" w14:textId="77777777" w:rsidR="00B41EBB" w:rsidRDefault="00B41EBB" w:rsidP="008C6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Liberation Mono">
    <w:altName w:val="Courier New"/>
    <w:charset w:val="01"/>
    <w:family w:val="modern"/>
    <w:pitch w:val="fixed"/>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3C33D" w14:textId="77777777" w:rsidR="00A82C78" w:rsidRPr="00774355" w:rsidRDefault="00A82C78" w:rsidP="00774355">
    <w:pPr>
      <w:pStyle w:val="a5"/>
      <w:jc w:val="center"/>
      <w:rPr>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394342128"/>
      <w:docPartObj>
        <w:docPartGallery w:val="Page Numbers (Bottom of Page)"/>
        <w:docPartUnique/>
      </w:docPartObj>
    </w:sdtPr>
    <w:sdtEndPr/>
    <w:sdtContent>
      <w:p w14:paraId="01755A0C" w14:textId="77777777" w:rsidR="00A82C78" w:rsidRPr="00774355" w:rsidRDefault="00A82C78" w:rsidP="00774355">
        <w:pPr>
          <w:pStyle w:val="a5"/>
          <w:jc w:val="center"/>
          <w:rPr>
            <w:sz w:val="28"/>
            <w:szCs w:val="28"/>
          </w:rPr>
        </w:pPr>
        <w:r w:rsidRPr="00774355">
          <w:rPr>
            <w:sz w:val="28"/>
            <w:szCs w:val="28"/>
          </w:rPr>
          <w:fldChar w:fldCharType="begin"/>
        </w:r>
        <w:r w:rsidRPr="00774355">
          <w:rPr>
            <w:sz w:val="28"/>
            <w:szCs w:val="28"/>
          </w:rPr>
          <w:instrText>PAGE   \* MERGEFORMAT</w:instrText>
        </w:r>
        <w:r w:rsidRPr="00774355">
          <w:rPr>
            <w:sz w:val="28"/>
            <w:szCs w:val="28"/>
          </w:rPr>
          <w:fldChar w:fldCharType="separate"/>
        </w:r>
        <w:r w:rsidR="006B2493" w:rsidRPr="006B2493">
          <w:rPr>
            <w:noProof/>
            <w:sz w:val="28"/>
            <w:szCs w:val="28"/>
            <w:lang w:val="ru-RU"/>
          </w:rPr>
          <w:t>21</w:t>
        </w:r>
        <w:r w:rsidRPr="00774355">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A35B8" w14:textId="77777777" w:rsidR="00B41EBB" w:rsidRDefault="00B41EBB" w:rsidP="008C645E">
      <w:r>
        <w:separator/>
      </w:r>
    </w:p>
  </w:footnote>
  <w:footnote w:type="continuationSeparator" w:id="0">
    <w:p w14:paraId="47A26E05" w14:textId="77777777" w:rsidR="00B41EBB" w:rsidRDefault="00B41EBB" w:rsidP="008C645E">
      <w:r>
        <w:continuationSeparator/>
      </w:r>
    </w:p>
  </w:footnote>
  <w:footnote w:id="1">
    <w:p w14:paraId="488A4B2B" w14:textId="77777777" w:rsidR="00A82C78" w:rsidRPr="00CE2089" w:rsidRDefault="00A82C78" w:rsidP="008C645E">
      <w:pPr>
        <w:pStyle w:val="af1"/>
        <w:rPr>
          <w:lang w:val="ru-RU"/>
        </w:rPr>
      </w:pPr>
      <w:r>
        <w:rPr>
          <w:rStyle w:val="af3"/>
        </w:rPr>
        <w:footnoteRef/>
      </w:r>
      <w:r w:rsidRPr="00CE2089">
        <w:rPr>
          <w:lang w:val="ru-RU"/>
        </w:rPr>
        <w:t xml:space="preserve"> Дата начала работы по плану должна совпадать с началом преддипломной практики в календарном графике учебного процесса по соответствующему направлению подготовки, а дата окончания работы по плану – с окончанием государственной итоговой аттестации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41AF"/>
    <w:multiLevelType w:val="multilevel"/>
    <w:tmpl w:val="50E261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54881"/>
    <w:multiLevelType w:val="hybridMultilevel"/>
    <w:tmpl w:val="D57A6A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4768D6"/>
    <w:multiLevelType w:val="hybridMultilevel"/>
    <w:tmpl w:val="2FBC883C"/>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3AB560A"/>
    <w:multiLevelType w:val="hybridMultilevel"/>
    <w:tmpl w:val="1194A138"/>
    <w:lvl w:ilvl="0" w:tplc="D99A8B58">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3E62EDD"/>
    <w:multiLevelType w:val="hybridMultilevel"/>
    <w:tmpl w:val="2C90E6B4"/>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5" w15:restartNumberingAfterBreak="0">
    <w:nsid w:val="04961A04"/>
    <w:multiLevelType w:val="hybridMultilevel"/>
    <w:tmpl w:val="67C468EA"/>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5110D2B"/>
    <w:multiLevelType w:val="multilevel"/>
    <w:tmpl w:val="994A11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FA231D"/>
    <w:multiLevelType w:val="multilevel"/>
    <w:tmpl w:val="AF6C66F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A7005A"/>
    <w:multiLevelType w:val="hybridMultilevel"/>
    <w:tmpl w:val="46AE0B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E0469EF"/>
    <w:multiLevelType w:val="hybridMultilevel"/>
    <w:tmpl w:val="A1E2CB24"/>
    <w:lvl w:ilvl="0" w:tplc="F4F86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0FDB6D47"/>
    <w:multiLevelType w:val="multilevel"/>
    <w:tmpl w:val="18CEFC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297FCE"/>
    <w:multiLevelType w:val="multilevel"/>
    <w:tmpl w:val="A37E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2A22A1"/>
    <w:multiLevelType w:val="hybridMultilevel"/>
    <w:tmpl w:val="AED6DAAC"/>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3" w15:restartNumberingAfterBreak="0">
    <w:nsid w:val="17D0424C"/>
    <w:multiLevelType w:val="hybridMultilevel"/>
    <w:tmpl w:val="B8CE59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B4850CD"/>
    <w:multiLevelType w:val="multilevel"/>
    <w:tmpl w:val="FAF64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8C0575"/>
    <w:multiLevelType w:val="multilevel"/>
    <w:tmpl w:val="FAF64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0B5622"/>
    <w:multiLevelType w:val="multilevel"/>
    <w:tmpl w:val="38A0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2412D4"/>
    <w:multiLevelType w:val="hybridMultilevel"/>
    <w:tmpl w:val="054ED27E"/>
    <w:lvl w:ilvl="0" w:tplc="D99A8B58">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1EC255E"/>
    <w:multiLevelType w:val="multilevel"/>
    <w:tmpl w:val="A24239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6F67E1"/>
    <w:multiLevelType w:val="hybridMultilevel"/>
    <w:tmpl w:val="1F5A100A"/>
    <w:lvl w:ilvl="0" w:tplc="FFFFFFFF">
      <w:start w:val="1"/>
      <w:numFmt w:val="bullet"/>
      <w:pStyle w:val="BodyTextBullet"/>
      <w:lvlText w:val="-"/>
      <w:lvlJc w:val="left"/>
      <w:pPr>
        <w:tabs>
          <w:tab w:val="num" w:pos="1440"/>
        </w:tabs>
        <w:ind w:left="1440" w:hanging="360"/>
      </w:pPr>
      <w:rPr>
        <w:rFonts w:ascii="Courier New" w:hAnsi="Courier New" w:hint="default"/>
      </w:rPr>
    </w:lvl>
    <w:lvl w:ilvl="1" w:tplc="FFFFFFFF">
      <w:start w:val="1"/>
      <w:numFmt w:val="decimal"/>
      <w:lvlText w:val="%2."/>
      <w:lvlJc w:val="left"/>
      <w:pPr>
        <w:tabs>
          <w:tab w:val="num" w:pos="1890"/>
        </w:tabs>
        <w:ind w:left="1890" w:hanging="810"/>
      </w:pPr>
      <w:rPr>
        <w:rFonts w:hint="default"/>
      </w:rPr>
    </w:lvl>
    <w:lvl w:ilvl="2" w:tplc="FFFFFFFF">
      <w:start w:val="1"/>
      <w:numFmt w:val="decimal"/>
      <w:lvlText w:val="%3."/>
      <w:lvlJc w:val="left"/>
      <w:pPr>
        <w:tabs>
          <w:tab w:val="num" w:pos="2160"/>
        </w:tabs>
        <w:ind w:left="2160" w:hanging="360"/>
      </w:pPr>
      <w:rPr>
        <w:rFont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4B43A80"/>
    <w:multiLevelType w:val="multilevel"/>
    <w:tmpl w:val="F0C431CC"/>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27453BB2"/>
    <w:multiLevelType w:val="hybridMultilevel"/>
    <w:tmpl w:val="4C2233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0706539"/>
    <w:multiLevelType w:val="multilevel"/>
    <w:tmpl w:val="FC841D7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329C5371"/>
    <w:multiLevelType w:val="hybridMultilevel"/>
    <w:tmpl w:val="DB8E73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5B7749C"/>
    <w:multiLevelType w:val="multilevel"/>
    <w:tmpl w:val="869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1150BE"/>
    <w:multiLevelType w:val="multilevel"/>
    <w:tmpl w:val="809E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10474E"/>
    <w:multiLevelType w:val="multilevel"/>
    <w:tmpl w:val="7B98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C14F8C"/>
    <w:multiLevelType w:val="hybridMultilevel"/>
    <w:tmpl w:val="DA74146C"/>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EFD31B6"/>
    <w:multiLevelType w:val="multilevel"/>
    <w:tmpl w:val="8AFA17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431D89"/>
    <w:multiLevelType w:val="hybridMultilevel"/>
    <w:tmpl w:val="ADBA5D92"/>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1494000"/>
    <w:multiLevelType w:val="multilevel"/>
    <w:tmpl w:val="057A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88132A"/>
    <w:multiLevelType w:val="hybridMultilevel"/>
    <w:tmpl w:val="BD90F8AC"/>
    <w:lvl w:ilvl="0" w:tplc="D99A8B58">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6D23022"/>
    <w:multiLevelType w:val="multilevel"/>
    <w:tmpl w:val="92184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6B7BED"/>
    <w:multiLevelType w:val="hybridMultilevel"/>
    <w:tmpl w:val="10E44C70"/>
    <w:lvl w:ilvl="0" w:tplc="D99A8B58">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9B32DA0"/>
    <w:multiLevelType w:val="hybridMultilevel"/>
    <w:tmpl w:val="FCFCFB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A2126B2"/>
    <w:multiLevelType w:val="multilevel"/>
    <w:tmpl w:val="62D2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AF3323"/>
    <w:multiLevelType w:val="multilevel"/>
    <w:tmpl w:val="1472C9E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195256"/>
    <w:multiLevelType w:val="hybridMultilevel"/>
    <w:tmpl w:val="E124B5CE"/>
    <w:lvl w:ilvl="0" w:tplc="D99A8B58">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567E669D"/>
    <w:multiLevelType w:val="hybridMultilevel"/>
    <w:tmpl w:val="D7C4F494"/>
    <w:lvl w:ilvl="0" w:tplc="D99A8B58">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586A11DA"/>
    <w:multiLevelType w:val="multilevel"/>
    <w:tmpl w:val="2C06381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9AF468B"/>
    <w:multiLevelType w:val="multilevel"/>
    <w:tmpl w:val="AE3EFEEE"/>
    <w:lvl w:ilvl="0">
      <w:start w:val="1"/>
      <w:numFmt w:val="decimal"/>
      <w:lvlText w:val="%1."/>
      <w:lvlJc w:val="left"/>
      <w:pPr>
        <w:ind w:left="720" w:hanging="360"/>
      </w:pPr>
      <w:rPr>
        <w:rFonts w:hint="default"/>
      </w:r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5A146D2B"/>
    <w:multiLevelType w:val="multilevel"/>
    <w:tmpl w:val="C9BCE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D316E47"/>
    <w:multiLevelType w:val="hybridMultilevel"/>
    <w:tmpl w:val="2702E1E6"/>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608935AB"/>
    <w:multiLevelType w:val="hybridMultilevel"/>
    <w:tmpl w:val="77DEEE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1A41865"/>
    <w:multiLevelType w:val="hybridMultilevel"/>
    <w:tmpl w:val="7AF8E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5EA7F8F"/>
    <w:multiLevelType w:val="hybridMultilevel"/>
    <w:tmpl w:val="981AA12C"/>
    <w:lvl w:ilvl="0" w:tplc="04190001">
      <w:start w:val="1"/>
      <w:numFmt w:val="bullet"/>
      <w:lvlText w:val=""/>
      <w:lvlJc w:val="left"/>
      <w:pPr>
        <w:ind w:left="720" w:hanging="360"/>
      </w:pPr>
      <w:rPr>
        <w:rFonts w:ascii="Symbol" w:hAnsi="Symbol" w:hint="default"/>
      </w:rPr>
    </w:lvl>
    <w:lvl w:ilvl="1" w:tplc="BCCA2C68">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5FA7CFF"/>
    <w:multiLevelType w:val="hybridMultilevel"/>
    <w:tmpl w:val="DEDA1648"/>
    <w:lvl w:ilvl="0" w:tplc="041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ADC51F2"/>
    <w:multiLevelType w:val="hybridMultilevel"/>
    <w:tmpl w:val="02527F9E"/>
    <w:lvl w:ilvl="0" w:tplc="D99A8B58">
      <w:numFmt w:val="bullet"/>
      <w:lvlText w:val="-"/>
      <w:lvlJc w:val="left"/>
      <w:pPr>
        <w:ind w:left="1429" w:hanging="360"/>
      </w:pPr>
      <w:rPr>
        <w:rFonts w:hint="default"/>
      </w:rPr>
    </w:lvl>
    <w:lvl w:ilvl="1" w:tplc="D99A8B58">
      <w:numFmt w:val="bullet"/>
      <w:lvlText w:val="-"/>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6DC86EC0"/>
    <w:multiLevelType w:val="multilevel"/>
    <w:tmpl w:val="F8D6C11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933A84"/>
    <w:multiLevelType w:val="hybridMultilevel"/>
    <w:tmpl w:val="42B8FE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0204B2F"/>
    <w:multiLevelType w:val="hybridMultilevel"/>
    <w:tmpl w:val="BA1C6572"/>
    <w:lvl w:ilvl="0" w:tplc="F4F86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3EF758F"/>
    <w:multiLevelType w:val="multilevel"/>
    <w:tmpl w:val="9A94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1514F0"/>
    <w:multiLevelType w:val="multilevel"/>
    <w:tmpl w:val="462694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A84BA3"/>
    <w:multiLevelType w:val="hybridMultilevel"/>
    <w:tmpl w:val="E98A1ABA"/>
    <w:lvl w:ilvl="0" w:tplc="F4F869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78703D03"/>
    <w:multiLevelType w:val="multilevel"/>
    <w:tmpl w:val="D570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9B13B0"/>
    <w:multiLevelType w:val="hybridMultilevel"/>
    <w:tmpl w:val="E16CA11A"/>
    <w:lvl w:ilvl="0" w:tplc="CA94419A">
      <w:start w:val="1"/>
      <w:numFmt w:val="decimal"/>
      <w:pStyle w:val="1"/>
      <w:lvlText w:val="%1."/>
      <w:lvlJc w:val="left"/>
      <w:pPr>
        <w:tabs>
          <w:tab w:val="num" w:pos="1002"/>
        </w:tabs>
        <w:ind w:left="1002" w:hanging="435"/>
      </w:pPr>
      <w:rPr>
        <w:rFonts w:ascii="Times New Roman" w:eastAsia="Arial Unicode MS" w:hAnsi="Times New Roman" w:cs="Times New Roman"/>
      </w:rPr>
    </w:lvl>
    <w:lvl w:ilvl="1" w:tplc="11A68D7C">
      <w:numFmt w:val="none"/>
      <w:lvlText w:val=""/>
      <w:lvlJc w:val="left"/>
      <w:pPr>
        <w:tabs>
          <w:tab w:val="num" w:pos="360"/>
        </w:tabs>
      </w:pPr>
    </w:lvl>
    <w:lvl w:ilvl="2" w:tplc="44E44652">
      <w:numFmt w:val="none"/>
      <w:lvlText w:val=""/>
      <w:lvlJc w:val="left"/>
      <w:pPr>
        <w:tabs>
          <w:tab w:val="num" w:pos="360"/>
        </w:tabs>
      </w:pPr>
    </w:lvl>
    <w:lvl w:ilvl="3" w:tplc="21F2B642">
      <w:numFmt w:val="none"/>
      <w:lvlText w:val=""/>
      <w:lvlJc w:val="left"/>
      <w:pPr>
        <w:tabs>
          <w:tab w:val="num" w:pos="360"/>
        </w:tabs>
      </w:pPr>
    </w:lvl>
    <w:lvl w:ilvl="4" w:tplc="8F063D4C">
      <w:numFmt w:val="none"/>
      <w:lvlText w:val=""/>
      <w:lvlJc w:val="left"/>
      <w:pPr>
        <w:tabs>
          <w:tab w:val="num" w:pos="360"/>
        </w:tabs>
      </w:pPr>
    </w:lvl>
    <w:lvl w:ilvl="5" w:tplc="0D92F200">
      <w:numFmt w:val="none"/>
      <w:lvlText w:val=""/>
      <w:lvlJc w:val="left"/>
      <w:pPr>
        <w:tabs>
          <w:tab w:val="num" w:pos="360"/>
        </w:tabs>
      </w:pPr>
    </w:lvl>
    <w:lvl w:ilvl="6" w:tplc="75907990">
      <w:numFmt w:val="none"/>
      <w:lvlText w:val=""/>
      <w:lvlJc w:val="left"/>
      <w:pPr>
        <w:tabs>
          <w:tab w:val="num" w:pos="360"/>
        </w:tabs>
      </w:pPr>
    </w:lvl>
    <w:lvl w:ilvl="7" w:tplc="2BC0D230">
      <w:numFmt w:val="none"/>
      <w:lvlText w:val=""/>
      <w:lvlJc w:val="left"/>
      <w:pPr>
        <w:tabs>
          <w:tab w:val="num" w:pos="360"/>
        </w:tabs>
      </w:pPr>
    </w:lvl>
    <w:lvl w:ilvl="8" w:tplc="2D822520">
      <w:numFmt w:val="none"/>
      <w:lvlText w:val=""/>
      <w:lvlJc w:val="left"/>
      <w:pPr>
        <w:tabs>
          <w:tab w:val="num" w:pos="360"/>
        </w:tabs>
      </w:pPr>
    </w:lvl>
  </w:abstractNum>
  <w:abstractNum w:abstractNumId="56" w15:restartNumberingAfterBreak="0">
    <w:nsid w:val="7A8A56F9"/>
    <w:multiLevelType w:val="hybridMultilevel"/>
    <w:tmpl w:val="BD38C1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7EF133AB"/>
    <w:multiLevelType w:val="hybridMultilevel"/>
    <w:tmpl w:val="B04E2B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76295874">
    <w:abstractNumId w:val="19"/>
  </w:num>
  <w:num w:numId="2" w16cid:durableId="31075876">
    <w:abstractNumId w:val="55"/>
  </w:num>
  <w:num w:numId="3" w16cid:durableId="282351352">
    <w:abstractNumId w:val="49"/>
  </w:num>
  <w:num w:numId="4" w16cid:durableId="1716926093">
    <w:abstractNumId w:val="23"/>
  </w:num>
  <w:num w:numId="5" w16cid:durableId="1113860599">
    <w:abstractNumId w:val="46"/>
  </w:num>
  <w:num w:numId="6" w16cid:durableId="1610356966">
    <w:abstractNumId w:val="44"/>
  </w:num>
  <w:num w:numId="7" w16cid:durableId="2136366640">
    <w:abstractNumId w:val="22"/>
  </w:num>
  <w:num w:numId="8" w16cid:durableId="359278375">
    <w:abstractNumId w:val="5"/>
  </w:num>
  <w:num w:numId="9" w16cid:durableId="1975870315">
    <w:abstractNumId w:val="56"/>
  </w:num>
  <w:num w:numId="10" w16cid:durableId="2092462068">
    <w:abstractNumId w:val="12"/>
  </w:num>
  <w:num w:numId="11" w16cid:durableId="1050808832">
    <w:abstractNumId w:val="9"/>
  </w:num>
  <w:num w:numId="12" w16cid:durableId="283927913">
    <w:abstractNumId w:val="57"/>
  </w:num>
  <w:num w:numId="13" w16cid:durableId="591007953">
    <w:abstractNumId w:val="45"/>
  </w:num>
  <w:num w:numId="14" w16cid:durableId="384569232">
    <w:abstractNumId w:val="53"/>
  </w:num>
  <w:num w:numId="15" w16cid:durableId="414788095">
    <w:abstractNumId w:val="21"/>
  </w:num>
  <w:num w:numId="16" w16cid:durableId="355081733">
    <w:abstractNumId w:val="50"/>
  </w:num>
  <w:num w:numId="17" w16cid:durableId="1011226">
    <w:abstractNumId w:val="34"/>
  </w:num>
  <w:num w:numId="18" w16cid:durableId="1385759431">
    <w:abstractNumId w:val="40"/>
  </w:num>
  <w:num w:numId="19" w16cid:durableId="958804491">
    <w:abstractNumId w:val="3"/>
  </w:num>
  <w:num w:numId="20" w16cid:durableId="2031834039">
    <w:abstractNumId w:val="13"/>
  </w:num>
  <w:num w:numId="21" w16cid:durableId="150371636">
    <w:abstractNumId w:val="27"/>
  </w:num>
  <w:num w:numId="22" w16cid:durableId="82842504">
    <w:abstractNumId w:val="20"/>
  </w:num>
  <w:num w:numId="23" w16cid:durableId="195897714">
    <w:abstractNumId w:val="31"/>
  </w:num>
  <w:num w:numId="24" w16cid:durableId="2024086423">
    <w:abstractNumId w:val="17"/>
  </w:num>
  <w:num w:numId="25" w16cid:durableId="1489663641">
    <w:abstractNumId w:val="33"/>
  </w:num>
  <w:num w:numId="26" w16cid:durableId="1559433848">
    <w:abstractNumId w:val="39"/>
  </w:num>
  <w:num w:numId="27" w16cid:durableId="708260713">
    <w:abstractNumId w:val="37"/>
  </w:num>
  <w:num w:numId="28" w16cid:durableId="1606186657">
    <w:abstractNumId w:val="42"/>
  </w:num>
  <w:num w:numId="29" w16cid:durableId="1726753779">
    <w:abstractNumId w:val="29"/>
  </w:num>
  <w:num w:numId="30" w16cid:durableId="969287080">
    <w:abstractNumId w:val="2"/>
  </w:num>
  <w:num w:numId="31" w16cid:durableId="1231648574">
    <w:abstractNumId w:val="4"/>
  </w:num>
  <w:num w:numId="32" w16cid:durableId="817696422">
    <w:abstractNumId w:val="47"/>
  </w:num>
  <w:num w:numId="33" w16cid:durableId="698360471">
    <w:abstractNumId w:val="38"/>
  </w:num>
  <w:num w:numId="34" w16cid:durableId="396709181">
    <w:abstractNumId w:val="15"/>
  </w:num>
  <w:num w:numId="35" w16cid:durableId="185021060">
    <w:abstractNumId w:val="6"/>
  </w:num>
  <w:num w:numId="36" w16cid:durableId="45105404">
    <w:abstractNumId w:val="51"/>
  </w:num>
  <w:num w:numId="37" w16cid:durableId="1947929527">
    <w:abstractNumId w:val="28"/>
  </w:num>
  <w:num w:numId="38" w16cid:durableId="2125727334">
    <w:abstractNumId w:val="32"/>
  </w:num>
  <w:num w:numId="39" w16cid:durableId="1799492213">
    <w:abstractNumId w:val="18"/>
  </w:num>
  <w:num w:numId="40" w16cid:durableId="463935795">
    <w:abstractNumId w:val="0"/>
  </w:num>
  <w:num w:numId="41" w16cid:durableId="1376078664">
    <w:abstractNumId w:val="10"/>
  </w:num>
  <w:num w:numId="42" w16cid:durableId="1559173530">
    <w:abstractNumId w:val="7"/>
  </w:num>
  <w:num w:numId="43" w16cid:durableId="1194882333">
    <w:abstractNumId w:val="26"/>
  </w:num>
  <w:num w:numId="44" w16cid:durableId="146671212">
    <w:abstractNumId w:val="11"/>
  </w:num>
  <w:num w:numId="45" w16cid:durableId="616369673">
    <w:abstractNumId w:val="48"/>
  </w:num>
  <w:num w:numId="46" w16cid:durableId="636029487">
    <w:abstractNumId w:val="36"/>
  </w:num>
  <w:num w:numId="47" w16cid:durableId="126433290">
    <w:abstractNumId w:val="41"/>
  </w:num>
  <w:num w:numId="48" w16cid:durableId="707491074">
    <w:abstractNumId w:val="25"/>
  </w:num>
  <w:num w:numId="49" w16cid:durableId="815952465">
    <w:abstractNumId w:val="16"/>
  </w:num>
  <w:num w:numId="50" w16cid:durableId="1745950970">
    <w:abstractNumId w:val="52"/>
  </w:num>
  <w:num w:numId="51" w16cid:durableId="449207094">
    <w:abstractNumId w:val="54"/>
  </w:num>
  <w:num w:numId="52" w16cid:durableId="2130927411">
    <w:abstractNumId w:val="30"/>
  </w:num>
  <w:num w:numId="53" w16cid:durableId="1341352797">
    <w:abstractNumId w:val="24"/>
  </w:num>
  <w:num w:numId="54" w16cid:durableId="1714227006">
    <w:abstractNumId w:val="35"/>
  </w:num>
  <w:num w:numId="55" w16cid:durableId="2081904987">
    <w:abstractNumId w:val="1"/>
  </w:num>
  <w:num w:numId="56" w16cid:durableId="1982533952">
    <w:abstractNumId w:val="43"/>
  </w:num>
  <w:num w:numId="57" w16cid:durableId="635065278">
    <w:abstractNumId w:val="14"/>
  </w:num>
  <w:num w:numId="58" w16cid:durableId="87585875">
    <w:abstractNumId w:val="8"/>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ot">
    <w15:presenceInfo w15:providerId="None" w15:userId="ro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09"/>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45E"/>
    <w:rsid w:val="000A3DEF"/>
    <w:rsid w:val="000C0C3F"/>
    <w:rsid w:val="000E66C2"/>
    <w:rsid w:val="00111D3F"/>
    <w:rsid w:val="001253DD"/>
    <w:rsid w:val="00144721"/>
    <w:rsid w:val="00193DE7"/>
    <w:rsid w:val="001A5C4D"/>
    <w:rsid w:val="001B65C8"/>
    <w:rsid w:val="001F7A87"/>
    <w:rsid w:val="002013DA"/>
    <w:rsid w:val="00207200"/>
    <w:rsid w:val="00211B66"/>
    <w:rsid w:val="00294EA0"/>
    <w:rsid w:val="00296A1F"/>
    <w:rsid w:val="002C46E3"/>
    <w:rsid w:val="002F3A7F"/>
    <w:rsid w:val="00357AB1"/>
    <w:rsid w:val="00367BA3"/>
    <w:rsid w:val="003E5391"/>
    <w:rsid w:val="003F2A21"/>
    <w:rsid w:val="00427C0A"/>
    <w:rsid w:val="0043521C"/>
    <w:rsid w:val="004410FC"/>
    <w:rsid w:val="00461064"/>
    <w:rsid w:val="004C400E"/>
    <w:rsid w:val="004C7796"/>
    <w:rsid w:val="0054038E"/>
    <w:rsid w:val="00542399"/>
    <w:rsid w:val="005738D2"/>
    <w:rsid w:val="005738FF"/>
    <w:rsid w:val="005C4C5D"/>
    <w:rsid w:val="005E675E"/>
    <w:rsid w:val="005F64AE"/>
    <w:rsid w:val="005F6FC2"/>
    <w:rsid w:val="006672CB"/>
    <w:rsid w:val="00693D77"/>
    <w:rsid w:val="006A6848"/>
    <w:rsid w:val="006A69CC"/>
    <w:rsid w:val="006B2493"/>
    <w:rsid w:val="006D51EE"/>
    <w:rsid w:val="006F3DBC"/>
    <w:rsid w:val="007107BD"/>
    <w:rsid w:val="00715910"/>
    <w:rsid w:val="00736504"/>
    <w:rsid w:val="00774355"/>
    <w:rsid w:val="007C263A"/>
    <w:rsid w:val="007D56C8"/>
    <w:rsid w:val="007D6435"/>
    <w:rsid w:val="007E412C"/>
    <w:rsid w:val="00834CED"/>
    <w:rsid w:val="008636D2"/>
    <w:rsid w:val="00866B25"/>
    <w:rsid w:val="008900C1"/>
    <w:rsid w:val="00893267"/>
    <w:rsid w:val="008A30F0"/>
    <w:rsid w:val="008A742A"/>
    <w:rsid w:val="008C645E"/>
    <w:rsid w:val="008D4270"/>
    <w:rsid w:val="00916723"/>
    <w:rsid w:val="00954E6B"/>
    <w:rsid w:val="009563ED"/>
    <w:rsid w:val="0099060B"/>
    <w:rsid w:val="00995CFF"/>
    <w:rsid w:val="009F0ECF"/>
    <w:rsid w:val="00A054C9"/>
    <w:rsid w:val="00A31D91"/>
    <w:rsid w:val="00A37A08"/>
    <w:rsid w:val="00A82C78"/>
    <w:rsid w:val="00A83414"/>
    <w:rsid w:val="00A8550C"/>
    <w:rsid w:val="00AC6108"/>
    <w:rsid w:val="00B110C2"/>
    <w:rsid w:val="00B41EBB"/>
    <w:rsid w:val="00B62C47"/>
    <w:rsid w:val="00B70EA2"/>
    <w:rsid w:val="00BA4F67"/>
    <w:rsid w:val="00BA7EDB"/>
    <w:rsid w:val="00BC6B47"/>
    <w:rsid w:val="00BC7FBE"/>
    <w:rsid w:val="00BD0A31"/>
    <w:rsid w:val="00BD3ABD"/>
    <w:rsid w:val="00C73C30"/>
    <w:rsid w:val="00CF3075"/>
    <w:rsid w:val="00D03881"/>
    <w:rsid w:val="00D13E83"/>
    <w:rsid w:val="00D813F5"/>
    <w:rsid w:val="00D96BF2"/>
    <w:rsid w:val="00DA048A"/>
    <w:rsid w:val="00DE0A89"/>
    <w:rsid w:val="00DE5BC0"/>
    <w:rsid w:val="00DF7ACA"/>
    <w:rsid w:val="00EA21FE"/>
    <w:rsid w:val="00EB2F42"/>
    <w:rsid w:val="00F22D97"/>
    <w:rsid w:val="00F26406"/>
    <w:rsid w:val="00F511FF"/>
    <w:rsid w:val="00F60AC2"/>
    <w:rsid w:val="00F71A9A"/>
    <w:rsid w:val="00FA010C"/>
    <w:rsid w:val="00FA6288"/>
    <w:rsid w:val="00FE5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BACFF"/>
  <w15:docId w15:val="{0D4D1255-D83B-4405-A810-3E955BC59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645E"/>
    <w:pPr>
      <w:spacing w:after="0" w:line="240" w:lineRule="auto"/>
    </w:pPr>
    <w:rPr>
      <w:rFonts w:ascii="Times New Roman" w:eastAsia="Times New Roman" w:hAnsi="Times New Roman" w:cs="Times New Roman"/>
      <w:sz w:val="20"/>
      <w:szCs w:val="20"/>
      <w:lang w:val="en-US" w:eastAsia="ru-RU"/>
    </w:rPr>
  </w:style>
  <w:style w:type="paragraph" w:styleId="10">
    <w:name w:val="heading 1"/>
    <w:basedOn w:val="a"/>
    <w:next w:val="a"/>
    <w:link w:val="11"/>
    <w:uiPriority w:val="9"/>
    <w:qFormat/>
    <w:rsid w:val="008C645E"/>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8C645E"/>
    <w:pPr>
      <w:keepNext/>
      <w:jc w:val="center"/>
      <w:outlineLvl w:val="1"/>
    </w:pPr>
    <w:rPr>
      <w:sz w:val="24"/>
    </w:rPr>
  </w:style>
  <w:style w:type="paragraph" w:styleId="3">
    <w:name w:val="heading 3"/>
    <w:basedOn w:val="a"/>
    <w:next w:val="a"/>
    <w:link w:val="30"/>
    <w:uiPriority w:val="9"/>
    <w:qFormat/>
    <w:rsid w:val="008C645E"/>
    <w:pPr>
      <w:keepNext/>
      <w:spacing w:line="360" w:lineRule="auto"/>
      <w:ind w:firstLine="708"/>
      <w:jc w:val="both"/>
      <w:outlineLvl w:val="2"/>
    </w:pPr>
    <w:rPr>
      <w:b/>
      <w:i/>
      <w:lang w:val="ru-RU"/>
    </w:rPr>
  </w:style>
  <w:style w:type="paragraph" w:styleId="4">
    <w:name w:val="heading 4"/>
    <w:basedOn w:val="a"/>
    <w:next w:val="a"/>
    <w:link w:val="40"/>
    <w:qFormat/>
    <w:rsid w:val="008C645E"/>
    <w:pPr>
      <w:keepNext/>
      <w:ind w:left="5670"/>
      <w:outlineLvl w:val="3"/>
    </w:pPr>
    <w:rPr>
      <w:sz w:val="24"/>
      <w:szCs w:val="28"/>
      <w:lang w:val="ru-RU"/>
    </w:rPr>
  </w:style>
  <w:style w:type="paragraph" w:styleId="5">
    <w:name w:val="heading 5"/>
    <w:basedOn w:val="a"/>
    <w:next w:val="a"/>
    <w:link w:val="50"/>
    <w:qFormat/>
    <w:rsid w:val="008C645E"/>
    <w:pPr>
      <w:spacing w:before="240" w:after="60"/>
      <w:jc w:val="both"/>
      <w:outlineLvl w:val="4"/>
    </w:pPr>
    <w:rPr>
      <w:rFonts w:ascii="Arial" w:hAnsi="Arial"/>
      <w:b/>
      <w:bCs/>
      <w:i/>
      <w:iCs/>
      <w:sz w:val="24"/>
      <w:szCs w:val="26"/>
      <w:lang w:val="ru-RU" w:eastAsia="en-US"/>
    </w:rPr>
  </w:style>
  <w:style w:type="paragraph" w:styleId="6">
    <w:name w:val="heading 6"/>
    <w:basedOn w:val="a"/>
    <w:next w:val="a"/>
    <w:link w:val="60"/>
    <w:qFormat/>
    <w:rsid w:val="008C645E"/>
    <w:pPr>
      <w:spacing w:before="240" w:after="60"/>
      <w:outlineLvl w:val="5"/>
    </w:pPr>
    <w:rPr>
      <w:b/>
      <w:bCs/>
      <w:sz w:val="22"/>
      <w:szCs w:val="22"/>
    </w:rPr>
  </w:style>
  <w:style w:type="paragraph" w:styleId="7">
    <w:name w:val="heading 7"/>
    <w:basedOn w:val="a"/>
    <w:next w:val="a"/>
    <w:link w:val="70"/>
    <w:qFormat/>
    <w:rsid w:val="008C645E"/>
    <w:pPr>
      <w:spacing w:before="240" w:after="60"/>
      <w:jc w:val="both"/>
      <w:outlineLvl w:val="6"/>
    </w:pPr>
    <w:rPr>
      <w:sz w:val="24"/>
      <w:szCs w:val="24"/>
      <w:lang w:eastAsia="en-US"/>
    </w:rPr>
  </w:style>
  <w:style w:type="paragraph" w:styleId="8">
    <w:name w:val="heading 8"/>
    <w:basedOn w:val="a"/>
    <w:next w:val="a"/>
    <w:link w:val="80"/>
    <w:qFormat/>
    <w:rsid w:val="008C645E"/>
    <w:pPr>
      <w:spacing w:before="240" w:after="60"/>
      <w:jc w:val="both"/>
      <w:outlineLvl w:val="7"/>
    </w:pPr>
    <w:rPr>
      <w:i/>
      <w:iCs/>
      <w:sz w:val="24"/>
      <w:szCs w:val="24"/>
      <w:lang w:val="ru-RU" w:eastAsia="en-US"/>
    </w:rPr>
  </w:style>
  <w:style w:type="paragraph" w:styleId="9">
    <w:name w:val="heading 9"/>
    <w:basedOn w:val="a"/>
    <w:next w:val="a"/>
    <w:link w:val="90"/>
    <w:qFormat/>
    <w:rsid w:val="008C645E"/>
    <w:pPr>
      <w:spacing w:before="240" w:after="60"/>
      <w:jc w:val="both"/>
      <w:outlineLvl w:val="8"/>
    </w:pPr>
    <w:rPr>
      <w:rFonts w:ascii="Arial" w:hAnsi="Arial"/>
      <w:sz w:val="22"/>
      <w:szCs w:val="22"/>
      <w:lang w:val="ru-RU"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8C645E"/>
    <w:rPr>
      <w:rFonts w:ascii="Arial" w:eastAsia="Times New Roman" w:hAnsi="Arial" w:cs="Arial"/>
      <w:b/>
      <w:bCs/>
      <w:kern w:val="32"/>
      <w:sz w:val="32"/>
      <w:szCs w:val="32"/>
      <w:lang w:val="en-US" w:eastAsia="ru-RU"/>
    </w:rPr>
  </w:style>
  <w:style w:type="character" w:customStyle="1" w:styleId="20">
    <w:name w:val="Заголовок 2 Знак"/>
    <w:basedOn w:val="a0"/>
    <w:link w:val="2"/>
    <w:uiPriority w:val="9"/>
    <w:rsid w:val="008C645E"/>
    <w:rPr>
      <w:rFonts w:ascii="Times New Roman" w:eastAsia="Times New Roman" w:hAnsi="Times New Roman" w:cs="Times New Roman"/>
      <w:sz w:val="24"/>
      <w:szCs w:val="20"/>
      <w:lang w:val="en-US" w:eastAsia="ru-RU"/>
    </w:rPr>
  </w:style>
  <w:style w:type="character" w:customStyle="1" w:styleId="30">
    <w:name w:val="Заголовок 3 Знак"/>
    <w:basedOn w:val="a0"/>
    <w:link w:val="3"/>
    <w:uiPriority w:val="9"/>
    <w:rsid w:val="008C645E"/>
    <w:rPr>
      <w:rFonts w:ascii="Times New Roman" w:eastAsia="Times New Roman" w:hAnsi="Times New Roman" w:cs="Times New Roman"/>
      <w:b/>
      <w:i/>
      <w:sz w:val="20"/>
      <w:szCs w:val="20"/>
      <w:lang w:eastAsia="ru-RU"/>
    </w:rPr>
  </w:style>
  <w:style w:type="character" w:customStyle="1" w:styleId="40">
    <w:name w:val="Заголовок 4 Знак"/>
    <w:basedOn w:val="a0"/>
    <w:link w:val="4"/>
    <w:rsid w:val="008C645E"/>
    <w:rPr>
      <w:rFonts w:ascii="Times New Roman" w:eastAsia="Times New Roman" w:hAnsi="Times New Roman" w:cs="Times New Roman"/>
      <w:sz w:val="24"/>
      <w:szCs w:val="28"/>
      <w:lang w:eastAsia="ru-RU"/>
    </w:rPr>
  </w:style>
  <w:style w:type="character" w:customStyle="1" w:styleId="50">
    <w:name w:val="Заголовок 5 Знак"/>
    <w:basedOn w:val="a0"/>
    <w:link w:val="5"/>
    <w:rsid w:val="008C645E"/>
    <w:rPr>
      <w:rFonts w:ascii="Arial" w:eastAsia="Times New Roman" w:hAnsi="Arial" w:cs="Times New Roman"/>
      <w:b/>
      <w:bCs/>
      <w:i/>
      <w:iCs/>
      <w:sz w:val="24"/>
      <w:szCs w:val="26"/>
    </w:rPr>
  </w:style>
  <w:style w:type="character" w:customStyle="1" w:styleId="60">
    <w:name w:val="Заголовок 6 Знак"/>
    <w:basedOn w:val="a0"/>
    <w:link w:val="6"/>
    <w:rsid w:val="008C645E"/>
    <w:rPr>
      <w:rFonts w:ascii="Times New Roman" w:eastAsia="Times New Roman" w:hAnsi="Times New Roman" w:cs="Times New Roman"/>
      <w:b/>
      <w:bCs/>
      <w:lang w:val="en-US" w:eastAsia="ru-RU"/>
    </w:rPr>
  </w:style>
  <w:style w:type="character" w:customStyle="1" w:styleId="70">
    <w:name w:val="Заголовок 7 Знак"/>
    <w:basedOn w:val="a0"/>
    <w:link w:val="7"/>
    <w:rsid w:val="008C645E"/>
    <w:rPr>
      <w:rFonts w:ascii="Times New Roman" w:eastAsia="Times New Roman" w:hAnsi="Times New Roman" w:cs="Times New Roman"/>
      <w:sz w:val="24"/>
      <w:szCs w:val="24"/>
    </w:rPr>
  </w:style>
  <w:style w:type="character" w:customStyle="1" w:styleId="80">
    <w:name w:val="Заголовок 8 Знак"/>
    <w:basedOn w:val="a0"/>
    <w:link w:val="8"/>
    <w:rsid w:val="008C645E"/>
    <w:rPr>
      <w:rFonts w:ascii="Times New Roman" w:eastAsia="Times New Roman" w:hAnsi="Times New Roman" w:cs="Times New Roman"/>
      <w:i/>
      <w:iCs/>
      <w:sz w:val="24"/>
      <w:szCs w:val="24"/>
    </w:rPr>
  </w:style>
  <w:style w:type="character" w:customStyle="1" w:styleId="90">
    <w:name w:val="Заголовок 9 Знак"/>
    <w:basedOn w:val="a0"/>
    <w:link w:val="9"/>
    <w:rsid w:val="008C645E"/>
    <w:rPr>
      <w:rFonts w:ascii="Arial" w:eastAsia="Times New Roman" w:hAnsi="Arial" w:cs="Times New Roman"/>
    </w:rPr>
  </w:style>
  <w:style w:type="paragraph" w:customStyle="1" w:styleId="Iauiue">
    <w:name w:val="Iau?iue"/>
    <w:rsid w:val="008C645E"/>
    <w:pPr>
      <w:spacing w:after="0" w:line="240" w:lineRule="auto"/>
    </w:pPr>
    <w:rPr>
      <w:rFonts w:ascii="Times New Roman" w:eastAsia="Times New Roman" w:hAnsi="Times New Roman" w:cs="Times New Roman"/>
      <w:sz w:val="20"/>
      <w:szCs w:val="20"/>
      <w:lang w:val="en-US" w:eastAsia="ru-RU"/>
    </w:rPr>
  </w:style>
  <w:style w:type="paragraph" w:customStyle="1" w:styleId="21">
    <w:name w:val="Основной текст 21"/>
    <w:basedOn w:val="Iauiue"/>
    <w:rsid w:val="008C645E"/>
    <w:pPr>
      <w:widowControl w:val="0"/>
      <w:spacing w:line="360" w:lineRule="auto"/>
      <w:ind w:firstLine="720"/>
      <w:jc w:val="both"/>
    </w:pPr>
    <w:rPr>
      <w:sz w:val="24"/>
      <w:lang w:val="ru-RU"/>
    </w:rPr>
  </w:style>
  <w:style w:type="paragraph" w:customStyle="1" w:styleId="caaieiaie1">
    <w:name w:val="caaieiaie 1"/>
    <w:basedOn w:val="Iauiue"/>
    <w:next w:val="Iauiue"/>
    <w:rsid w:val="008C645E"/>
    <w:pPr>
      <w:keepNext/>
      <w:widowControl w:val="0"/>
      <w:ind w:firstLine="720"/>
      <w:jc w:val="both"/>
    </w:pPr>
    <w:rPr>
      <w:b/>
      <w:sz w:val="24"/>
      <w:lang w:val="ru-RU"/>
    </w:rPr>
  </w:style>
  <w:style w:type="paragraph" w:customStyle="1" w:styleId="Iniiaiieoaeno2">
    <w:name w:val="Iniiaiie oaeno 2"/>
    <w:basedOn w:val="Iauiue"/>
    <w:rsid w:val="008C645E"/>
    <w:pPr>
      <w:jc w:val="center"/>
    </w:pPr>
    <w:rPr>
      <w:sz w:val="24"/>
      <w:lang w:val="ru-RU"/>
    </w:rPr>
  </w:style>
  <w:style w:type="paragraph" w:styleId="a3">
    <w:name w:val="header"/>
    <w:basedOn w:val="a"/>
    <w:link w:val="a4"/>
    <w:uiPriority w:val="99"/>
    <w:rsid w:val="008C645E"/>
    <w:pPr>
      <w:tabs>
        <w:tab w:val="center" w:pos="4677"/>
        <w:tab w:val="right" w:pos="9355"/>
      </w:tabs>
    </w:pPr>
  </w:style>
  <w:style w:type="character" w:customStyle="1" w:styleId="a4">
    <w:name w:val="Верхний колонтитул Знак"/>
    <w:basedOn w:val="a0"/>
    <w:link w:val="a3"/>
    <w:uiPriority w:val="99"/>
    <w:rsid w:val="008C645E"/>
    <w:rPr>
      <w:rFonts w:ascii="Times New Roman" w:eastAsia="Times New Roman" w:hAnsi="Times New Roman" w:cs="Times New Roman"/>
      <w:sz w:val="20"/>
      <w:szCs w:val="20"/>
      <w:lang w:val="en-US"/>
    </w:rPr>
  </w:style>
  <w:style w:type="paragraph" w:styleId="a5">
    <w:name w:val="footer"/>
    <w:basedOn w:val="a"/>
    <w:link w:val="a6"/>
    <w:uiPriority w:val="99"/>
    <w:rsid w:val="008C645E"/>
    <w:pPr>
      <w:tabs>
        <w:tab w:val="center" w:pos="4677"/>
        <w:tab w:val="right" w:pos="9355"/>
      </w:tabs>
    </w:pPr>
  </w:style>
  <w:style w:type="character" w:customStyle="1" w:styleId="a6">
    <w:name w:val="Нижний колонтитул Знак"/>
    <w:basedOn w:val="a0"/>
    <w:link w:val="a5"/>
    <w:uiPriority w:val="99"/>
    <w:rsid w:val="008C645E"/>
    <w:rPr>
      <w:rFonts w:ascii="Times New Roman" w:eastAsia="Times New Roman" w:hAnsi="Times New Roman" w:cs="Times New Roman"/>
      <w:sz w:val="20"/>
      <w:szCs w:val="20"/>
      <w:lang w:val="en-US"/>
    </w:rPr>
  </w:style>
  <w:style w:type="paragraph" w:customStyle="1" w:styleId="12">
    <w:name w:val="Обычный1"/>
    <w:rsid w:val="008C645E"/>
    <w:pPr>
      <w:widowControl w:val="0"/>
      <w:spacing w:before="60" w:after="0" w:line="260" w:lineRule="auto"/>
      <w:ind w:firstLine="680"/>
      <w:jc w:val="both"/>
    </w:pPr>
    <w:rPr>
      <w:rFonts w:ascii="Times New Roman" w:eastAsia="Times New Roman" w:hAnsi="Times New Roman" w:cs="Times New Roman"/>
      <w:snapToGrid w:val="0"/>
      <w:szCs w:val="20"/>
    </w:rPr>
  </w:style>
  <w:style w:type="character" w:styleId="a7">
    <w:name w:val="page number"/>
    <w:basedOn w:val="a0"/>
    <w:rsid w:val="008C645E"/>
  </w:style>
  <w:style w:type="paragraph" w:styleId="22">
    <w:name w:val="Body Text 2"/>
    <w:basedOn w:val="a"/>
    <w:link w:val="23"/>
    <w:rsid w:val="008C645E"/>
    <w:pPr>
      <w:spacing w:after="120" w:line="480" w:lineRule="auto"/>
    </w:pPr>
  </w:style>
  <w:style w:type="character" w:customStyle="1" w:styleId="23">
    <w:name w:val="Основной текст 2 Знак"/>
    <w:basedOn w:val="a0"/>
    <w:link w:val="22"/>
    <w:rsid w:val="008C645E"/>
    <w:rPr>
      <w:rFonts w:ascii="Times New Roman" w:eastAsia="Times New Roman" w:hAnsi="Times New Roman" w:cs="Times New Roman"/>
      <w:sz w:val="20"/>
      <w:szCs w:val="20"/>
      <w:lang w:val="en-US" w:eastAsia="ru-RU"/>
    </w:rPr>
  </w:style>
  <w:style w:type="paragraph" w:styleId="13">
    <w:name w:val="toc 1"/>
    <w:basedOn w:val="a"/>
    <w:next w:val="a"/>
    <w:autoRedefine/>
    <w:uiPriority w:val="39"/>
    <w:rsid w:val="004C7796"/>
    <w:pPr>
      <w:tabs>
        <w:tab w:val="right" w:leader="dot" w:pos="9360"/>
      </w:tabs>
      <w:spacing w:line="360" w:lineRule="auto"/>
      <w:ind w:left="142"/>
      <w:jc w:val="both"/>
    </w:pPr>
    <w:rPr>
      <w:sz w:val="24"/>
      <w:szCs w:val="24"/>
    </w:rPr>
  </w:style>
  <w:style w:type="character" w:styleId="a8">
    <w:name w:val="Hyperlink"/>
    <w:uiPriority w:val="99"/>
    <w:rsid w:val="008C645E"/>
    <w:rPr>
      <w:color w:val="0000FF"/>
      <w:u w:val="single"/>
    </w:rPr>
  </w:style>
  <w:style w:type="paragraph" w:styleId="24">
    <w:name w:val="Body Text Indent 2"/>
    <w:basedOn w:val="a"/>
    <w:link w:val="25"/>
    <w:rsid w:val="008C645E"/>
    <w:pPr>
      <w:spacing w:after="120" w:line="480" w:lineRule="auto"/>
      <w:ind w:left="283"/>
    </w:pPr>
  </w:style>
  <w:style w:type="character" w:customStyle="1" w:styleId="25">
    <w:name w:val="Основной текст с отступом 2 Знак"/>
    <w:basedOn w:val="a0"/>
    <w:link w:val="24"/>
    <w:rsid w:val="008C645E"/>
    <w:rPr>
      <w:rFonts w:ascii="Times New Roman" w:eastAsia="Times New Roman" w:hAnsi="Times New Roman" w:cs="Times New Roman"/>
      <w:sz w:val="20"/>
      <w:szCs w:val="20"/>
      <w:lang w:val="en-US" w:eastAsia="ru-RU"/>
    </w:rPr>
  </w:style>
  <w:style w:type="paragraph" w:styleId="a9">
    <w:name w:val="Body Text Indent"/>
    <w:basedOn w:val="a"/>
    <w:link w:val="aa"/>
    <w:rsid w:val="008C645E"/>
    <w:pPr>
      <w:spacing w:line="360" w:lineRule="auto"/>
      <w:ind w:left="708"/>
      <w:jc w:val="both"/>
    </w:pPr>
    <w:rPr>
      <w:sz w:val="28"/>
      <w:szCs w:val="22"/>
      <w:lang w:val="ru-RU"/>
    </w:rPr>
  </w:style>
  <w:style w:type="character" w:customStyle="1" w:styleId="aa">
    <w:name w:val="Основной текст с отступом Знак"/>
    <w:basedOn w:val="a0"/>
    <w:link w:val="a9"/>
    <w:rsid w:val="008C645E"/>
    <w:rPr>
      <w:rFonts w:ascii="Times New Roman" w:eastAsia="Times New Roman" w:hAnsi="Times New Roman" w:cs="Times New Roman"/>
      <w:sz w:val="28"/>
      <w:lang w:eastAsia="ru-RU"/>
    </w:rPr>
  </w:style>
  <w:style w:type="paragraph" w:styleId="ab">
    <w:name w:val="Body Text"/>
    <w:basedOn w:val="a"/>
    <w:link w:val="ac"/>
    <w:rsid w:val="008C645E"/>
    <w:pPr>
      <w:spacing w:line="360" w:lineRule="auto"/>
      <w:jc w:val="both"/>
    </w:pPr>
    <w:rPr>
      <w:sz w:val="28"/>
      <w:szCs w:val="22"/>
    </w:rPr>
  </w:style>
  <w:style w:type="character" w:customStyle="1" w:styleId="ac">
    <w:name w:val="Основной текст Знак"/>
    <w:basedOn w:val="a0"/>
    <w:link w:val="ab"/>
    <w:rsid w:val="008C645E"/>
    <w:rPr>
      <w:rFonts w:ascii="Times New Roman" w:eastAsia="Times New Roman" w:hAnsi="Times New Roman" w:cs="Times New Roman"/>
      <w:sz w:val="28"/>
    </w:rPr>
  </w:style>
  <w:style w:type="paragraph" w:customStyle="1" w:styleId="Appendix">
    <w:name w:val="Appendix"/>
    <w:basedOn w:val="ab"/>
    <w:rsid w:val="008C645E"/>
    <w:pPr>
      <w:spacing w:line="240" w:lineRule="auto"/>
      <w:ind w:left="540"/>
    </w:pPr>
    <w:rPr>
      <w:sz w:val="22"/>
      <w:lang w:eastAsia="en-US"/>
    </w:rPr>
  </w:style>
  <w:style w:type="paragraph" w:customStyle="1" w:styleId="BodyTextBullet">
    <w:name w:val="Body Text Bullet"/>
    <w:basedOn w:val="a"/>
    <w:rsid w:val="008C645E"/>
    <w:pPr>
      <w:numPr>
        <w:numId w:val="1"/>
      </w:numPr>
      <w:jc w:val="both"/>
    </w:pPr>
    <w:rPr>
      <w:sz w:val="24"/>
      <w:szCs w:val="24"/>
      <w:lang w:val="ru-RU"/>
    </w:rPr>
  </w:style>
  <w:style w:type="paragraph" w:styleId="31">
    <w:name w:val="Body Text Indent 3"/>
    <w:basedOn w:val="a"/>
    <w:link w:val="32"/>
    <w:rsid w:val="008C645E"/>
    <w:pPr>
      <w:tabs>
        <w:tab w:val="num" w:pos="1500"/>
      </w:tabs>
      <w:spacing w:line="360" w:lineRule="auto"/>
      <w:ind w:left="700"/>
      <w:jc w:val="both"/>
    </w:pPr>
    <w:rPr>
      <w:sz w:val="28"/>
      <w:szCs w:val="22"/>
      <w:lang w:val="ru-RU"/>
    </w:rPr>
  </w:style>
  <w:style w:type="character" w:customStyle="1" w:styleId="32">
    <w:name w:val="Основной текст с отступом 3 Знак"/>
    <w:basedOn w:val="a0"/>
    <w:link w:val="31"/>
    <w:rsid w:val="008C645E"/>
    <w:rPr>
      <w:rFonts w:ascii="Times New Roman" w:eastAsia="Times New Roman" w:hAnsi="Times New Roman" w:cs="Times New Roman"/>
      <w:sz w:val="28"/>
      <w:lang w:eastAsia="ru-RU"/>
    </w:rPr>
  </w:style>
  <w:style w:type="paragraph" w:styleId="ad">
    <w:name w:val="Block Text"/>
    <w:basedOn w:val="a"/>
    <w:rsid w:val="008C645E"/>
    <w:pPr>
      <w:shd w:val="clear" w:color="auto" w:fill="FFFFFF"/>
      <w:spacing w:line="360" w:lineRule="auto"/>
      <w:ind w:left="1800" w:right="284"/>
      <w:jc w:val="both"/>
    </w:pPr>
    <w:rPr>
      <w:color w:val="000000"/>
      <w:spacing w:val="1"/>
      <w:sz w:val="28"/>
      <w:szCs w:val="24"/>
      <w:lang w:val="ru-RU"/>
    </w:rPr>
  </w:style>
  <w:style w:type="paragraph" w:styleId="26">
    <w:name w:val="toc 2"/>
    <w:basedOn w:val="a"/>
    <w:next w:val="a"/>
    <w:autoRedefine/>
    <w:uiPriority w:val="39"/>
    <w:rsid w:val="008C645E"/>
    <w:pPr>
      <w:tabs>
        <w:tab w:val="right" w:leader="dot" w:pos="9360"/>
      </w:tabs>
      <w:spacing w:line="360" w:lineRule="auto"/>
      <w:ind w:left="200"/>
    </w:pPr>
  </w:style>
  <w:style w:type="character" w:styleId="ae">
    <w:name w:val="FollowedHyperlink"/>
    <w:uiPriority w:val="99"/>
    <w:rsid w:val="008C645E"/>
    <w:rPr>
      <w:color w:val="800080"/>
      <w:u w:val="single"/>
    </w:rPr>
  </w:style>
  <w:style w:type="paragraph" w:styleId="af">
    <w:name w:val="Title"/>
    <w:basedOn w:val="a"/>
    <w:link w:val="af0"/>
    <w:qFormat/>
    <w:rsid w:val="008C645E"/>
    <w:pPr>
      <w:spacing w:after="120"/>
      <w:ind w:left="5670"/>
      <w:jc w:val="center"/>
    </w:pPr>
    <w:rPr>
      <w:rFonts w:ascii="Arial" w:hAnsi="Arial"/>
      <w:sz w:val="28"/>
      <w:szCs w:val="28"/>
    </w:rPr>
  </w:style>
  <w:style w:type="character" w:customStyle="1" w:styleId="af0">
    <w:name w:val="Заголовок Знак"/>
    <w:basedOn w:val="a0"/>
    <w:link w:val="af"/>
    <w:rsid w:val="008C645E"/>
    <w:rPr>
      <w:rFonts w:ascii="Arial" w:eastAsia="Times New Roman" w:hAnsi="Arial" w:cs="Times New Roman"/>
      <w:sz w:val="28"/>
      <w:szCs w:val="28"/>
    </w:rPr>
  </w:style>
  <w:style w:type="paragraph" w:styleId="af1">
    <w:name w:val="footnote text"/>
    <w:basedOn w:val="a"/>
    <w:link w:val="af2"/>
    <w:semiHidden/>
    <w:rsid w:val="008C645E"/>
  </w:style>
  <w:style w:type="character" w:customStyle="1" w:styleId="af2">
    <w:name w:val="Текст сноски Знак"/>
    <w:basedOn w:val="a0"/>
    <w:link w:val="af1"/>
    <w:semiHidden/>
    <w:rsid w:val="008C645E"/>
    <w:rPr>
      <w:rFonts w:ascii="Times New Roman" w:eastAsia="Times New Roman" w:hAnsi="Times New Roman" w:cs="Times New Roman"/>
      <w:sz w:val="20"/>
      <w:szCs w:val="20"/>
      <w:lang w:val="en-US"/>
    </w:rPr>
  </w:style>
  <w:style w:type="character" w:styleId="af3">
    <w:name w:val="footnote reference"/>
    <w:semiHidden/>
    <w:rsid w:val="008C645E"/>
    <w:rPr>
      <w:vertAlign w:val="superscript"/>
    </w:rPr>
  </w:style>
  <w:style w:type="paragraph" w:styleId="33">
    <w:name w:val="Body Text 3"/>
    <w:basedOn w:val="a"/>
    <w:link w:val="34"/>
    <w:rsid w:val="008C645E"/>
    <w:rPr>
      <w:b/>
      <w:position w:val="-16"/>
      <w:sz w:val="28"/>
      <w:lang w:val="ru-RU"/>
    </w:rPr>
  </w:style>
  <w:style w:type="character" w:customStyle="1" w:styleId="34">
    <w:name w:val="Основной текст 3 Знак"/>
    <w:basedOn w:val="a0"/>
    <w:link w:val="33"/>
    <w:rsid w:val="008C645E"/>
    <w:rPr>
      <w:rFonts w:ascii="Times New Roman" w:eastAsia="Times New Roman" w:hAnsi="Times New Roman" w:cs="Times New Roman"/>
      <w:b/>
      <w:position w:val="-16"/>
      <w:sz w:val="28"/>
      <w:szCs w:val="20"/>
      <w:lang w:eastAsia="ru-RU"/>
    </w:rPr>
  </w:style>
  <w:style w:type="table" w:styleId="af4">
    <w:name w:val="Table Grid"/>
    <w:basedOn w:val="a1"/>
    <w:uiPriority w:val="39"/>
    <w:rsid w:val="008C64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
    <w:rsid w:val="008C645E"/>
    <w:pPr>
      <w:spacing w:before="100" w:beforeAutospacing="1" w:after="100" w:afterAutospacing="1"/>
    </w:pPr>
    <w:rPr>
      <w:sz w:val="24"/>
      <w:szCs w:val="24"/>
      <w:lang w:val="ru-RU"/>
    </w:rPr>
  </w:style>
  <w:style w:type="character" w:styleId="af5">
    <w:name w:val="Strong"/>
    <w:uiPriority w:val="22"/>
    <w:qFormat/>
    <w:rsid w:val="008C645E"/>
    <w:rPr>
      <w:b/>
      <w:bCs/>
    </w:rPr>
  </w:style>
  <w:style w:type="paragraph" w:customStyle="1" w:styleId="Normal">
    <w:name w:val="Normal Знак Знак"/>
    <w:rsid w:val="008C645E"/>
    <w:pPr>
      <w:spacing w:after="0" w:line="240" w:lineRule="auto"/>
    </w:pPr>
    <w:rPr>
      <w:rFonts w:ascii="Times New Roman" w:eastAsia="Times New Roman" w:hAnsi="Times New Roman" w:cs="Times New Roman"/>
      <w:sz w:val="20"/>
      <w:szCs w:val="20"/>
      <w:lang w:eastAsia="ru-RU"/>
    </w:rPr>
  </w:style>
  <w:style w:type="paragraph" w:styleId="af6">
    <w:name w:val="Normal (Web)"/>
    <w:basedOn w:val="a"/>
    <w:uiPriority w:val="99"/>
    <w:rsid w:val="008C645E"/>
    <w:pPr>
      <w:spacing w:before="100" w:beforeAutospacing="1" w:after="100" w:afterAutospacing="1"/>
    </w:pPr>
    <w:rPr>
      <w:sz w:val="24"/>
      <w:szCs w:val="24"/>
      <w:lang w:val="ru-RU"/>
    </w:rPr>
  </w:style>
  <w:style w:type="character" w:styleId="af7">
    <w:name w:val="annotation reference"/>
    <w:semiHidden/>
    <w:rsid w:val="008C645E"/>
    <w:rPr>
      <w:sz w:val="16"/>
      <w:szCs w:val="16"/>
    </w:rPr>
  </w:style>
  <w:style w:type="paragraph" w:styleId="af8">
    <w:name w:val="annotation text"/>
    <w:basedOn w:val="a"/>
    <w:link w:val="af9"/>
    <w:semiHidden/>
    <w:rsid w:val="008C645E"/>
  </w:style>
  <w:style w:type="character" w:customStyle="1" w:styleId="af9">
    <w:name w:val="Текст примечания Знак"/>
    <w:basedOn w:val="a0"/>
    <w:link w:val="af8"/>
    <w:semiHidden/>
    <w:rsid w:val="008C645E"/>
    <w:rPr>
      <w:rFonts w:ascii="Times New Roman" w:eastAsia="Times New Roman" w:hAnsi="Times New Roman" w:cs="Times New Roman"/>
      <w:sz w:val="20"/>
      <w:szCs w:val="20"/>
      <w:lang w:val="en-US" w:eastAsia="ru-RU"/>
    </w:rPr>
  </w:style>
  <w:style w:type="paragraph" w:styleId="afa">
    <w:name w:val="annotation subject"/>
    <w:basedOn w:val="af8"/>
    <w:next w:val="af8"/>
    <w:link w:val="afb"/>
    <w:semiHidden/>
    <w:rsid w:val="008C645E"/>
    <w:rPr>
      <w:b/>
      <w:bCs/>
    </w:rPr>
  </w:style>
  <w:style w:type="character" w:customStyle="1" w:styleId="afb">
    <w:name w:val="Тема примечания Знак"/>
    <w:basedOn w:val="af9"/>
    <w:link w:val="afa"/>
    <w:semiHidden/>
    <w:rsid w:val="008C645E"/>
    <w:rPr>
      <w:rFonts w:ascii="Times New Roman" w:eastAsia="Times New Roman" w:hAnsi="Times New Roman" w:cs="Times New Roman"/>
      <w:b/>
      <w:bCs/>
      <w:sz w:val="20"/>
      <w:szCs w:val="20"/>
      <w:lang w:val="en-US" w:eastAsia="ru-RU"/>
    </w:rPr>
  </w:style>
  <w:style w:type="paragraph" w:styleId="afc">
    <w:name w:val="Balloon Text"/>
    <w:basedOn w:val="a"/>
    <w:link w:val="afd"/>
    <w:uiPriority w:val="99"/>
    <w:semiHidden/>
    <w:rsid w:val="008C645E"/>
    <w:rPr>
      <w:rFonts w:ascii="Tahoma" w:hAnsi="Tahoma"/>
      <w:sz w:val="16"/>
      <w:szCs w:val="16"/>
    </w:rPr>
  </w:style>
  <w:style w:type="character" w:customStyle="1" w:styleId="afd">
    <w:name w:val="Текст выноски Знак"/>
    <w:basedOn w:val="a0"/>
    <w:link w:val="afc"/>
    <w:uiPriority w:val="99"/>
    <w:semiHidden/>
    <w:rsid w:val="008C645E"/>
    <w:rPr>
      <w:rFonts w:ascii="Tahoma" w:eastAsia="Times New Roman" w:hAnsi="Tahoma" w:cs="Times New Roman"/>
      <w:sz w:val="16"/>
      <w:szCs w:val="16"/>
      <w:lang w:val="en-US"/>
    </w:rPr>
  </w:style>
  <w:style w:type="paragraph" w:customStyle="1" w:styleId="afe">
    <w:name w:val="Знак Знак Знак Знак Знак"/>
    <w:basedOn w:val="a"/>
    <w:next w:val="2"/>
    <w:rsid w:val="008C645E"/>
    <w:pPr>
      <w:spacing w:before="100" w:beforeAutospacing="1" w:after="100" w:afterAutospacing="1" w:line="360" w:lineRule="auto"/>
      <w:ind w:firstLine="709"/>
    </w:pPr>
    <w:rPr>
      <w:rFonts w:ascii="Verdana" w:hAnsi="Verdana" w:cs="Verdana"/>
      <w:sz w:val="28"/>
      <w:lang w:eastAsia="en-US"/>
    </w:rPr>
  </w:style>
  <w:style w:type="character" w:customStyle="1" w:styleId="f">
    <w:name w:val="f"/>
    <w:basedOn w:val="a0"/>
    <w:rsid w:val="008C645E"/>
  </w:style>
  <w:style w:type="paragraph" w:customStyle="1" w:styleId="ConsPlusNormal">
    <w:name w:val="ConsPlusNormal"/>
    <w:rsid w:val="008C645E"/>
    <w:pPr>
      <w:widowControl w:val="0"/>
      <w:autoSpaceDE w:val="0"/>
      <w:autoSpaceDN w:val="0"/>
      <w:spacing w:after="0" w:line="240" w:lineRule="auto"/>
    </w:pPr>
    <w:rPr>
      <w:rFonts w:ascii="Calibri" w:eastAsia="Times New Roman" w:hAnsi="Calibri" w:cs="Calibri"/>
      <w:szCs w:val="20"/>
      <w:lang w:eastAsia="ru-RU"/>
    </w:rPr>
  </w:style>
  <w:style w:type="character" w:customStyle="1" w:styleId="27">
    <w:name w:val="Основной текст (2)_"/>
    <w:link w:val="28"/>
    <w:uiPriority w:val="99"/>
    <w:rsid w:val="008C645E"/>
    <w:rPr>
      <w:b/>
      <w:bCs/>
      <w:spacing w:val="-1"/>
      <w:sz w:val="26"/>
      <w:szCs w:val="26"/>
      <w:shd w:val="clear" w:color="auto" w:fill="FFFFFF"/>
    </w:rPr>
  </w:style>
  <w:style w:type="character" w:customStyle="1" w:styleId="41">
    <w:name w:val="Основной текст (4)_"/>
    <w:link w:val="42"/>
    <w:rsid w:val="008C645E"/>
    <w:rPr>
      <w:spacing w:val="3"/>
      <w:sz w:val="21"/>
      <w:szCs w:val="21"/>
      <w:shd w:val="clear" w:color="auto" w:fill="FFFFFF"/>
    </w:rPr>
  </w:style>
  <w:style w:type="character" w:customStyle="1" w:styleId="40pt">
    <w:name w:val="Основной текст (4) + Полужирный;Интервал 0 pt"/>
    <w:rsid w:val="008C645E"/>
    <w:rPr>
      <w:rFonts w:ascii="Times New Roman" w:eastAsia="Times New Roman" w:hAnsi="Times New Roman" w:cs="Times New Roman"/>
      <w:b/>
      <w:bCs/>
      <w:i w:val="0"/>
      <w:iCs w:val="0"/>
      <w:smallCaps w:val="0"/>
      <w:strike w:val="0"/>
      <w:color w:val="000000"/>
      <w:spacing w:val="2"/>
      <w:w w:val="100"/>
      <w:position w:val="0"/>
      <w:sz w:val="21"/>
      <w:szCs w:val="21"/>
      <w:u w:val="none"/>
      <w:lang w:val="ru-RU" w:eastAsia="ru-RU" w:bidi="ru-RU"/>
    </w:rPr>
  </w:style>
  <w:style w:type="character" w:customStyle="1" w:styleId="51">
    <w:name w:val="Основной текст (5)_"/>
    <w:link w:val="52"/>
    <w:rsid w:val="008C645E"/>
    <w:rPr>
      <w:b/>
      <w:bCs/>
      <w:spacing w:val="2"/>
      <w:sz w:val="21"/>
      <w:szCs w:val="21"/>
      <w:shd w:val="clear" w:color="auto" w:fill="FFFFFF"/>
    </w:rPr>
  </w:style>
  <w:style w:type="paragraph" w:customStyle="1" w:styleId="28">
    <w:name w:val="Основной текст (2)"/>
    <w:basedOn w:val="a"/>
    <w:link w:val="27"/>
    <w:uiPriority w:val="99"/>
    <w:rsid w:val="008C645E"/>
    <w:pPr>
      <w:widowControl w:val="0"/>
      <w:shd w:val="clear" w:color="auto" w:fill="FFFFFF"/>
      <w:spacing w:before="900" w:line="643" w:lineRule="exact"/>
      <w:jc w:val="center"/>
    </w:pPr>
    <w:rPr>
      <w:rFonts w:asciiTheme="minorHAnsi" w:eastAsiaTheme="minorHAnsi" w:hAnsiTheme="minorHAnsi" w:cstheme="minorBidi"/>
      <w:b/>
      <w:bCs/>
      <w:spacing w:val="-1"/>
      <w:sz w:val="26"/>
      <w:szCs w:val="26"/>
      <w:lang w:val="ru-RU" w:eastAsia="en-US"/>
    </w:rPr>
  </w:style>
  <w:style w:type="paragraph" w:customStyle="1" w:styleId="42">
    <w:name w:val="Основной текст (4)"/>
    <w:basedOn w:val="a"/>
    <w:link w:val="41"/>
    <w:rsid w:val="008C645E"/>
    <w:pPr>
      <w:widowControl w:val="0"/>
      <w:shd w:val="clear" w:color="auto" w:fill="FFFFFF"/>
      <w:spacing w:before="2640" w:after="360" w:line="0" w:lineRule="atLeast"/>
      <w:jc w:val="center"/>
    </w:pPr>
    <w:rPr>
      <w:rFonts w:asciiTheme="minorHAnsi" w:eastAsiaTheme="minorHAnsi" w:hAnsiTheme="minorHAnsi" w:cstheme="minorBidi"/>
      <w:spacing w:val="3"/>
      <w:sz w:val="21"/>
      <w:szCs w:val="21"/>
      <w:lang w:val="ru-RU" w:eastAsia="en-US"/>
    </w:rPr>
  </w:style>
  <w:style w:type="paragraph" w:customStyle="1" w:styleId="52">
    <w:name w:val="Основной текст (5)"/>
    <w:basedOn w:val="a"/>
    <w:link w:val="51"/>
    <w:rsid w:val="008C645E"/>
    <w:pPr>
      <w:widowControl w:val="0"/>
      <w:shd w:val="clear" w:color="auto" w:fill="FFFFFF"/>
      <w:spacing w:line="274" w:lineRule="exact"/>
      <w:ind w:firstLine="360"/>
      <w:jc w:val="both"/>
    </w:pPr>
    <w:rPr>
      <w:rFonts w:asciiTheme="minorHAnsi" w:eastAsiaTheme="minorHAnsi" w:hAnsiTheme="minorHAnsi" w:cstheme="minorBidi"/>
      <w:b/>
      <w:bCs/>
      <w:spacing w:val="2"/>
      <w:sz w:val="21"/>
      <w:szCs w:val="21"/>
      <w:lang w:val="ru-RU" w:eastAsia="en-US"/>
    </w:rPr>
  </w:style>
  <w:style w:type="character" w:customStyle="1" w:styleId="61">
    <w:name w:val="Основной текст (6)_"/>
    <w:link w:val="62"/>
    <w:rsid w:val="008C645E"/>
    <w:rPr>
      <w:spacing w:val="2"/>
      <w:sz w:val="23"/>
      <w:szCs w:val="23"/>
      <w:shd w:val="clear" w:color="auto" w:fill="FFFFFF"/>
    </w:rPr>
  </w:style>
  <w:style w:type="paragraph" w:customStyle="1" w:styleId="62">
    <w:name w:val="Основной текст (6)"/>
    <w:basedOn w:val="a"/>
    <w:link w:val="61"/>
    <w:rsid w:val="008C645E"/>
    <w:pPr>
      <w:widowControl w:val="0"/>
      <w:shd w:val="clear" w:color="auto" w:fill="FFFFFF"/>
      <w:spacing w:before="300" w:after="600" w:line="0" w:lineRule="atLeast"/>
      <w:ind w:firstLine="360"/>
      <w:jc w:val="both"/>
    </w:pPr>
    <w:rPr>
      <w:rFonts w:asciiTheme="minorHAnsi" w:eastAsiaTheme="minorHAnsi" w:hAnsiTheme="minorHAnsi" w:cstheme="minorBidi"/>
      <w:spacing w:val="2"/>
      <w:sz w:val="23"/>
      <w:szCs w:val="23"/>
      <w:lang w:val="ru-RU" w:eastAsia="en-US"/>
    </w:rPr>
  </w:style>
  <w:style w:type="character" w:customStyle="1" w:styleId="aff">
    <w:name w:val="Основной текст_"/>
    <w:link w:val="53"/>
    <w:rsid w:val="008C645E"/>
    <w:rPr>
      <w:sz w:val="26"/>
      <w:szCs w:val="26"/>
      <w:shd w:val="clear" w:color="auto" w:fill="FFFFFF"/>
    </w:rPr>
  </w:style>
  <w:style w:type="character" w:customStyle="1" w:styleId="6pt0pt">
    <w:name w:val="Основной текст + 6 pt;Интервал 0 pt"/>
    <w:rsid w:val="008C645E"/>
    <w:rPr>
      <w:rFonts w:ascii="Times New Roman" w:eastAsia="Times New Roman" w:hAnsi="Times New Roman" w:cs="Times New Roman"/>
      <w:b w:val="0"/>
      <w:bCs w:val="0"/>
      <w:i w:val="0"/>
      <w:iCs w:val="0"/>
      <w:smallCaps w:val="0"/>
      <w:strike w:val="0"/>
      <w:color w:val="000000"/>
      <w:spacing w:val="-6"/>
      <w:w w:val="100"/>
      <w:position w:val="0"/>
      <w:sz w:val="12"/>
      <w:szCs w:val="12"/>
      <w:u w:val="none"/>
      <w:lang w:val="ru-RU" w:eastAsia="ru-RU" w:bidi="ru-RU"/>
    </w:rPr>
  </w:style>
  <w:style w:type="paragraph" w:customStyle="1" w:styleId="53">
    <w:name w:val="Основной текст5"/>
    <w:basedOn w:val="a"/>
    <w:link w:val="aff"/>
    <w:rsid w:val="008C645E"/>
    <w:pPr>
      <w:widowControl w:val="0"/>
      <w:shd w:val="clear" w:color="auto" w:fill="FFFFFF"/>
      <w:spacing w:before="1020" w:line="370" w:lineRule="exact"/>
      <w:jc w:val="both"/>
    </w:pPr>
    <w:rPr>
      <w:rFonts w:asciiTheme="minorHAnsi" w:eastAsiaTheme="minorHAnsi" w:hAnsiTheme="minorHAnsi" w:cstheme="minorBidi"/>
      <w:sz w:val="26"/>
      <w:szCs w:val="26"/>
      <w:lang w:val="ru-RU" w:eastAsia="en-US"/>
    </w:rPr>
  </w:style>
  <w:style w:type="character" w:customStyle="1" w:styleId="14">
    <w:name w:val="Основной текст1"/>
    <w:rsid w:val="008C645E"/>
    <w:rPr>
      <w:rFonts w:ascii="Times New Roman" w:eastAsia="Times New Roman" w:hAnsi="Times New Roman" w:cs="Times New Roman"/>
      <w:b w:val="0"/>
      <w:bCs w:val="0"/>
      <w:i w:val="0"/>
      <w:iCs w:val="0"/>
      <w:smallCaps w:val="0"/>
      <w:strike w:val="0"/>
      <w:color w:val="000000"/>
      <w:spacing w:val="0"/>
      <w:w w:val="100"/>
      <w:position w:val="0"/>
      <w:sz w:val="26"/>
      <w:szCs w:val="26"/>
      <w:u w:val="single"/>
      <w:shd w:val="clear" w:color="auto" w:fill="FFFFFF"/>
      <w:lang w:val="ru-RU" w:eastAsia="ru-RU" w:bidi="ru-RU"/>
    </w:rPr>
  </w:style>
  <w:style w:type="paragraph" w:customStyle="1" w:styleId="29">
    <w:name w:val="Основной текст2"/>
    <w:basedOn w:val="a"/>
    <w:rsid w:val="008C645E"/>
    <w:pPr>
      <w:widowControl w:val="0"/>
      <w:shd w:val="clear" w:color="auto" w:fill="FFFFFF"/>
      <w:spacing w:before="900" w:after="300" w:line="322" w:lineRule="exact"/>
      <w:ind w:hanging="680"/>
      <w:jc w:val="center"/>
    </w:pPr>
    <w:rPr>
      <w:color w:val="000000"/>
      <w:sz w:val="26"/>
      <w:szCs w:val="26"/>
      <w:lang w:val="ru-RU" w:bidi="ru-RU"/>
    </w:rPr>
  </w:style>
  <w:style w:type="paragraph" w:styleId="aff0">
    <w:name w:val="List Paragraph"/>
    <w:basedOn w:val="a"/>
    <w:uiPriority w:val="34"/>
    <w:qFormat/>
    <w:rsid w:val="008C645E"/>
    <w:pPr>
      <w:ind w:left="708"/>
    </w:pPr>
  </w:style>
  <w:style w:type="paragraph" w:customStyle="1" w:styleId="style60">
    <w:name w:val="style60"/>
    <w:basedOn w:val="a"/>
    <w:uiPriority w:val="99"/>
    <w:rsid w:val="008C645E"/>
    <w:pPr>
      <w:spacing w:before="100" w:beforeAutospacing="1" w:after="100" w:afterAutospacing="1"/>
    </w:pPr>
    <w:rPr>
      <w:sz w:val="24"/>
      <w:szCs w:val="24"/>
      <w:lang w:val="ru-RU"/>
    </w:rPr>
  </w:style>
  <w:style w:type="character" w:styleId="aff1">
    <w:name w:val="Emphasis"/>
    <w:uiPriority w:val="20"/>
    <w:qFormat/>
    <w:rsid w:val="008C645E"/>
    <w:rPr>
      <w:rFonts w:cs="Times New Roman"/>
      <w:i/>
      <w:iCs/>
    </w:rPr>
  </w:style>
  <w:style w:type="paragraph" w:customStyle="1" w:styleId="justifyleft">
    <w:name w:val="justifyleft"/>
    <w:basedOn w:val="a"/>
    <w:uiPriority w:val="99"/>
    <w:rsid w:val="008C645E"/>
    <w:pPr>
      <w:spacing w:before="100" w:beforeAutospacing="1" w:after="100" w:afterAutospacing="1"/>
    </w:pPr>
    <w:rPr>
      <w:sz w:val="24"/>
      <w:szCs w:val="24"/>
      <w:lang w:val="ru-RU"/>
    </w:rPr>
  </w:style>
  <w:style w:type="paragraph" w:customStyle="1" w:styleId="Style2">
    <w:name w:val="Style2"/>
    <w:basedOn w:val="a"/>
    <w:uiPriority w:val="99"/>
    <w:rsid w:val="008C645E"/>
    <w:pPr>
      <w:widowControl w:val="0"/>
      <w:autoSpaceDE w:val="0"/>
      <w:autoSpaceDN w:val="0"/>
      <w:adjustRightInd w:val="0"/>
      <w:spacing w:line="277" w:lineRule="exact"/>
      <w:jc w:val="center"/>
    </w:pPr>
    <w:rPr>
      <w:sz w:val="24"/>
      <w:szCs w:val="24"/>
      <w:lang w:val="ru-RU"/>
    </w:rPr>
  </w:style>
  <w:style w:type="character" w:customStyle="1" w:styleId="FontStyle15">
    <w:name w:val="Font Style15"/>
    <w:uiPriority w:val="99"/>
    <w:rsid w:val="008C645E"/>
    <w:rPr>
      <w:rFonts w:ascii="Times New Roman" w:hAnsi="Times New Roman" w:cs="Times New Roman"/>
      <w:b/>
      <w:bCs/>
      <w:color w:val="000000"/>
      <w:sz w:val="22"/>
      <w:szCs w:val="22"/>
    </w:rPr>
  </w:style>
  <w:style w:type="paragraph" w:customStyle="1" w:styleId="1">
    <w:name w:val="Стиль1"/>
    <w:basedOn w:val="af6"/>
    <w:rsid w:val="008C645E"/>
    <w:pPr>
      <w:numPr>
        <w:numId w:val="2"/>
      </w:numPr>
      <w:spacing w:before="0" w:beforeAutospacing="0" w:after="0" w:afterAutospacing="0"/>
      <w:ind w:right="706"/>
      <w:jc w:val="both"/>
    </w:pPr>
    <w:rPr>
      <w:rFonts w:eastAsia="Arial Unicode MS"/>
      <w:iCs/>
      <w:szCs w:val="18"/>
    </w:rPr>
  </w:style>
  <w:style w:type="paragraph" w:customStyle="1" w:styleId="15">
    <w:name w:val="Верхний колонтитул1"/>
    <w:basedOn w:val="a"/>
    <w:uiPriority w:val="99"/>
    <w:qFormat/>
    <w:rsid w:val="008C645E"/>
    <w:pPr>
      <w:tabs>
        <w:tab w:val="center" w:pos="4677"/>
        <w:tab w:val="right" w:pos="9355"/>
      </w:tabs>
    </w:pPr>
  </w:style>
  <w:style w:type="paragraph" w:customStyle="1" w:styleId="PreformattedText">
    <w:name w:val="Preformatted Text"/>
    <w:basedOn w:val="a"/>
    <w:qFormat/>
    <w:rsid w:val="008C645E"/>
    <w:pPr>
      <w:widowControl w:val="0"/>
      <w:suppressAutoHyphens/>
    </w:pPr>
    <w:rPr>
      <w:rFonts w:ascii="Liberation Mono" w:eastAsia="Liberation Mono" w:hAnsi="Liberation Mono" w:cs="Liberation Mono"/>
      <w:lang w:eastAsia="zh-CN" w:bidi="hi-IN"/>
    </w:rPr>
  </w:style>
  <w:style w:type="character" w:customStyle="1" w:styleId="markedcontent">
    <w:name w:val="markedcontent"/>
    <w:basedOn w:val="a0"/>
    <w:rsid w:val="008C645E"/>
  </w:style>
  <w:style w:type="paragraph" w:customStyle="1" w:styleId="formattext">
    <w:name w:val="formattext"/>
    <w:basedOn w:val="a"/>
    <w:rsid w:val="008C645E"/>
    <w:pPr>
      <w:spacing w:before="100" w:beforeAutospacing="1" w:after="100" w:afterAutospacing="1"/>
    </w:pPr>
    <w:rPr>
      <w:sz w:val="24"/>
      <w:szCs w:val="24"/>
      <w:lang w:val="ru-RU"/>
    </w:rPr>
  </w:style>
  <w:style w:type="character" w:customStyle="1" w:styleId="searchresult">
    <w:name w:val="search_result"/>
    <w:basedOn w:val="a0"/>
    <w:rsid w:val="008C645E"/>
  </w:style>
  <w:style w:type="paragraph" w:customStyle="1" w:styleId="headertext">
    <w:name w:val="headertext"/>
    <w:basedOn w:val="a"/>
    <w:rsid w:val="008C645E"/>
    <w:pPr>
      <w:spacing w:before="100" w:beforeAutospacing="1" w:after="100" w:afterAutospacing="1"/>
    </w:pPr>
    <w:rPr>
      <w:sz w:val="24"/>
      <w:szCs w:val="24"/>
      <w:lang w:val="ru-RU"/>
    </w:rPr>
  </w:style>
  <w:style w:type="paragraph" w:styleId="aff2">
    <w:name w:val="endnote text"/>
    <w:basedOn w:val="a"/>
    <w:link w:val="aff3"/>
    <w:uiPriority w:val="99"/>
    <w:semiHidden/>
    <w:unhideWhenUsed/>
    <w:rsid w:val="008C645E"/>
  </w:style>
  <w:style w:type="character" w:customStyle="1" w:styleId="aff3">
    <w:name w:val="Текст концевой сноски Знак"/>
    <w:basedOn w:val="a0"/>
    <w:link w:val="aff2"/>
    <w:uiPriority w:val="99"/>
    <w:semiHidden/>
    <w:rsid w:val="008C645E"/>
    <w:rPr>
      <w:rFonts w:ascii="Times New Roman" w:eastAsia="Times New Roman" w:hAnsi="Times New Roman" w:cs="Times New Roman"/>
      <w:sz w:val="20"/>
      <w:szCs w:val="20"/>
      <w:lang w:val="en-US" w:eastAsia="ru-RU"/>
    </w:rPr>
  </w:style>
  <w:style w:type="character" w:styleId="aff4">
    <w:name w:val="endnote reference"/>
    <w:basedOn w:val="a0"/>
    <w:uiPriority w:val="99"/>
    <w:semiHidden/>
    <w:unhideWhenUsed/>
    <w:rsid w:val="008C645E"/>
    <w:rPr>
      <w:vertAlign w:val="superscript"/>
    </w:rPr>
  </w:style>
  <w:style w:type="character" w:customStyle="1" w:styleId="organictextcontentspan">
    <w:name w:val="organictextcontentspan"/>
    <w:basedOn w:val="a0"/>
    <w:rsid w:val="008C645E"/>
  </w:style>
  <w:style w:type="paragraph" w:styleId="aff5">
    <w:name w:val="TOC Heading"/>
    <w:basedOn w:val="10"/>
    <w:next w:val="a"/>
    <w:uiPriority w:val="39"/>
    <w:unhideWhenUsed/>
    <w:qFormat/>
    <w:rsid w:val="008C645E"/>
    <w:pPr>
      <w:keepLines/>
      <w:spacing w:before="480" w:after="0" w:line="276" w:lineRule="auto"/>
      <w:outlineLvl w:val="9"/>
    </w:pPr>
    <w:rPr>
      <w:rFonts w:ascii="Cambria" w:hAnsi="Cambria" w:cs="Times New Roman"/>
      <w:color w:val="365F91"/>
      <w:kern w:val="0"/>
      <w:sz w:val="28"/>
      <w:szCs w:val="28"/>
      <w:lang w:val="ru-RU" w:eastAsia="en-US"/>
    </w:rPr>
  </w:style>
  <w:style w:type="paragraph" w:customStyle="1" w:styleId="listitem">
    <w:name w:val="listitem"/>
    <w:basedOn w:val="a"/>
    <w:rsid w:val="00F22D97"/>
    <w:pPr>
      <w:spacing w:before="100" w:beforeAutospacing="1" w:after="100" w:afterAutospacing="1"/>
    </w:pPr>
    <w:rPr>
      <w:sz w:val="24"/>
      <w:szCs w:val="24"/>
      <w:lang w:val="ru-RU"/>
    </w:rPr>
  </w:style>
  <w:style w:type="table" w:customStyle="1" w:styleId="16">
    <w:name w:val="Сетка таблицы1"/>
    <w:basedOn w:val="a1"/>
    <w:next w:val="af4"/>
    <w:uiPriority w:val="39"/>
    <w:rsid w:val="00F22D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6">
    <w:name w:val="No Spacing"/>
    <w:uiPriority w:val="1"/>
    <w:qFormat/>
    <w:rsid w:val="00F22D97"/>
    <w:pPr>
      <w:spacing w:after="0" w:line="240" w:lineRule="auto"/>
    </w:pPr>
  </w:style>
  <w:style w:type="paragraph" w:styleId="35">
    <w:name w:val="toc 3"/>
    <w:basedOn w:val="a"/>
    <w:next w:val="a"/>
    <w:autoRedefine/>
    <w:uiPriority w:val="39"/>
    <w:unhideWhenUsed/>
    <w:rsid w:val="00F22D97"/>
    <w:pPr>
      <w:tabs>
        <w:tab w:val="left" w:pos="1100"/>
        <w:tab w:val="right" w:leader="dot" w:pos="9344"/>
      </w:tabs>
      <w:spacing w:after="100" w:line="259" w:lineRule="auto"/>
      <w:ind w:left="142"/>
    </w:pPr>
    <w:rPr>
      <w:rFonts w:asciiTheme="minorHAnsi" w:eastAsiaTheme="minorHAnsi" w:hAnsiTheme="minorHAnsi" w:cstheme="minorBidi"/>
      <w:sz w:val="22"/>
      <w:szCs w:val="22"/>
      <w:lang w:val="ru-RU" w:eastAsia="en-US"/>
    </w:rPr>
  </w:style>
  <w:style w:type="table" w:customStyle="1" w:styleId="110">
    <w:name w:val="Сетка таблицы11"/>
    <w:basedOn w:val="a1"/>
    <w:next w:val="af4"/>
    <w:uiPriority w:val="39"/>
    <w:rsid w:val="00F22D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Revision"/>
    <w:hidden/>
    <w:uiPriority w:val="99"/>
    <w:semiHidden/>
    <w:rsid w:val="00B70EA2"/>
    <w:pPr>
      <w:spacing w:after="0" w:line="240" w:lineRule="auto"/>
    </w:pPr>
    <w:rPr>
      <w:rFonts w:ascii="Times New Roman" w:eastAsia="Times New Roman" w:hAnsi="Times New Roman" w:cs="Times New Roman"/>
      <w:sz w:val="20"/>
      <w:szCs w:val="20"/>
      <w:lang w:val="en-US"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jpeg"/><Relationship Id="rId21" Type="http://schemas.microsoft.com/office/2016/09/relationships/commentsIds" Target="commentsIds.xml"/><Relationship Id="rId34" Type="http://schemas.openxmlformats.org/officeDocument/2006/relationships/image" Target="media/image21.png"/><Relationship Id="rId42" Type="http://schemas.openxmlformats.org/officeDocument/2006/relationships/hyperlink" Target="https://habr.com/ru/company/citymobil/blog/521802/"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11/relationships/commentsExtended" Target="commentsExtended.xm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18/08/relationships/commentsExtensible" Target="commentsExtensible.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elastic.co/beats/packetbeat" TargetMode="External"/><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5E6406-F778-49BA-AD9F-6966D8500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77</Pages>
  <Words>11445</Words>
  <Characters>65237</Characters>
  <Application>Microsoft Office Word</Application>
  <DocSecurity>0</DocSecurity>
  <Lines>543</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231</dc:creator>
  <cp:lastModifiedBy>root</cp:lastModifiedBy>
  <cp:revision>3</cp:revision>
  <cp:lastPrinted>2022-05-26T17:54:00Z</cp:lastPrinted>
  <dcterms:created xsi:type="dcterms:W3CDTF">2022-05-27T10:24:00Z</dcterms:created>
  <dcterms:modified xsi:type="dcterms:W3CDTF">2022-05-29T19:11:00Z</dcterms:modified>
</cp:coreProperties>
</file>